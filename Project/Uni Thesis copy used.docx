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F2364" w14:textId="77777777" w:rsidR="00974946" w:rsidRDefault="00974946">
      <w:pPr>
        <w:sectPr w:rsidR="00974946" w:rsidSect="00CB3A60">
          <w:footerReference w:type="default" r:id="rId7"/>
          <w:type w:val="continuous"/>
          <w:pgSz w:w="11906" w:h="16838" w:code="9"/>
          <w:pgMar w:top="1440" w:right="1440" w:bottom="1440" w:left="1987" w:header="706" w:footer="706" w:gutter="0"/>
          <w:cols w:space="708"/>
          <w:titlePg/>
          <w:docGrid w:linePitch="360"/>
        </w:sectPr>
      </w:pPr>
    </w:p>
    <w:p w14:paraId="5E3D82E7" w14:textId="57F991DA" w:rsidR="00974946" w:rsidRDefault="00974946" w:rsidP="00974946">
      <w:pPr>
        <w:jc w:val="center"/>
        <w:sectPr w:rsidR="00974946" w:rsidSect="00974946">
          <w:type w:val="continuous"/>
          <w:pgSz w:w="11906" w:h="16838" w:code="9"/>
          <w:pgMar w:top="1418" w:right="1418" w:bottom="1418" w:left="1985" w:header="709" w:footer="709" w:gutter="0"/>
          <w:cols w:space="708"/>
          <w:docGrid w:linePitch="360"/>
        </w:sectPr>
      </w:pPr>
    </w:p>
    <w:p w14:paraId="78D3AE02" w14:textId="55719AEF" w:rsidR="00974946" w:rsidRDefault="008B10D4" w:rsidP="00974946">
      <w:pPr>
        <w:pStyle w:val="Default"/>
      </w:pPr>
      <w:r>
        <w:rPr>
          <w:noProof/>
          <w:lang w:val="en-US"/>
        </w:rPr>
        <w:drawing>
          <wp:inline distT="0" distB="0" distL="0" distR="0" wp14:anchorId="0251AEA6" wp14:editId="12A5D865">
            <wp:extent cx="5086350" cy="1790700"/>
            <wp:effectExtent l="0" t="0" r="0" b="0"/>
            <wp:docPr id="3" name="Picture 3" descr="University of Aberdeen to Sponsor Sri Lanka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y of Aberdeen to Sponsor Sri Lanka Serie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570" t="23546" r="8224" b="24377"/>
                    <a:stretch/>
                  </pic:blipFill>
                  <pic:spPr bwMode="auto">
                    <a:xfrm>
                      <a:off x="0" y="0"/>
                      <a:ext cx="5092338" cy="1792808"/>
                    </a:xfrm>
                    <a:prstGeom prst="rect">
                      <a:avLst/>
                    </a:prstGeom>
                    <a:noFill/>
                    <a:ln>
                      <a:noFill/>
                    </a:ln>
                    <a:extLst>
                      <a:ext uri="{53640926-AAD7-44D8-BBD7-CCE9431645EC}">
                        <a14:shadowObscured xmlns:a14="http://schemas.microsoft.com/office/drawing/2010/main"/>
                      </a:ext>
                    </a:extLst>
                  </pic:spPr>
                </pic:pic>
              </a:graphicData>
            </a:graphic>
          </wp:inline>
        </w:drawing>
      </w:r>
    </w:p>
    <w:p w14:paraId="2022B59C" w14:textId="31C5D461" w:rsidR="008B10D4" w:rsidRDefault="008B10D4" w:rsidP="008B10D4">
      <w:pPr>
        <w:spacing w:line="276" w:lineRule="auto"/>
        <w:jc w:val="center"/>
        <w:rPr>
          <w:b/>
          <w:bCs/>
          <w:sz w:val="60"/>
          <w:szCs w:val="60"/>
        </w:rPr>
      </w:pPr>
    </w:p>
    <w:p w14:paraId="6BC7779D" w14:textId="77777777" w:rsidR="00820CC6" w:rsidRPr="00974946" w:rsidRDefault="00974946" w:rsidP="008B10D4">
      <w:pPr>
        <w:spacing w:line="276" w:lineRule="auto"/>
        <w:jc w:val="center"/>
        <w:rPr>
          <w:b/>
          <w:bCs/>
          <w:sz w:val="60"/>
          <w:szCs w:val="60"/>
          <w:lang w:val="de-DE"/>
        </w:rPr>
      </w:pPr>
      <w:r w:rsidRPr="00974946">
        <w:rPr>
          <w:b/>
          <w:bCs/>
          <w:sz w:val="60"/>
          <w:szCs w:val="60"/>
        </w:rPr>
        <w:t>The role of the meninges in optic pathway development</w:t>
      </w:r>
    </w:p>
    <w:p w14:paraId="5E44A9A9" w14:textId="77777777" w:rsidR="00974946" w:rsidRDefault="00974946" w:rsidP="008B10D4">
      <w:pPr>
        <w:spacing w:line="276" w:lineRule="auto"/>
        <w:jc w:val="center"/>
        <w:rPr>
          <w:bCs/>
          <w:sz w:val="48"/>
          <w:szCs w:val="48"/>
          <w:lang w:val="de-DE"/>
        </w:rPr>
      </w:pPr>
      <w:r w:rsidRPr="00974946">
        <w:rPr>
          <w:bCs/>
          <w:sz w:val="48"/>
          <w:szCs w:val="48"/>
          <w:lang w:val="de-DE"/>
        </w:rPr>
        <w:t>Hristina Stefanova</w:t>
      </w:r>
    </w:p>
    <w:p w14:paraId="0B2D9A54" w14:textId="77777777" w:rsidR="00974946" w:rsidRDefault="00974946" w:rsidP="008B10D4">
      <w:pPr>
        <w:spacing w:line="276" w:lineRule="auto"/>
        <w:jc w:val="center"/>
        <w:rPr>
          <w:bCs/>
          <w:sz w:val="30"/>
          <w:szCs w:val="30"/>
          <w:lang w:val="en-US"/>
        </w:rPr>
      </w:pPr>
    </w:p>
    <w:p w14:paraId="52CF042B" w14:textId="77777777" w:rsidR="008B10D4" w:rsidRDefault="008B10D4" w:rsidP="008B10D4">
      <w:pPr>
        <w:spacing w:line="276" w:lineRule="auto"/>
        <w:jc w:val="center"/>
        <w:rPr>
          <w:bCs/>
          <w:sz w:val="30"/>
          <w:szCs w:val="30"/>
          <w:lang w:val="en-US"/>
        </w:rPr>
      </w:pPr>
    </w:p>
    <w:p w14:paraId="6ADFC1C8" w14:textId="77777777" w:rsidR="008B10D4" w:rsidRDefault="008B10D4" w:rsidP="008B10D4">
      <w:pPr>
        <w:spacing w:line="276" w:lineRule="auto"/>
        <w:jc w:val="center"/>
        <w:rPr>
          <w:bCs/>
          <w:sz w:val="30"/>
          <w:szCs w:val="30"/>
          <w:lang w:val="en-US"/>
        </w:rPr>
      </w:pPr>
    </w:p>
    <w:p w14:paraId="5C88965D" w14:textId="77777777" w:rsidR="008B10D4" w:rsidRDefault="008B10D4" w:rsidP="002B34AE">
      <w:pPr>
        <w:spacing w:line="276" w:lineRule="auto"/>
        <w:rPr>
          <w:bCs/>
          <w:sz w:val="30"/>
          <w:szCs w:val="30"/>
          <w:lang w:val="en-US"/>
        </w:rPr>
      </w:pPr>
    </w:p>
    <w:p w14:paraId="035070FE" w14:textId="77777777" w:rsidR="00974946" w:rsidRPr="00974946" w:rsidRDefault="00974946" w:rsidP="008B10D4">
      <w:pPr>
        <w:spacing w:line="276" w:lineRule="auto"/>
        <w:jc w:val="center"/>
        <w:rPr>
          <w:bCs/>
          <w:sz w:val="30"/>
          <w:szCs w:val="30"/>
          <w:lang w:val="en-US"/>
        </w:rPr>
      </w:pPr>
      <w:r w:rsidRPr="00974946">
        <w:rPr>
          <w:bCs/>
          <w:sz w:val="30"/>
          <w:szCs w:val="30"/>
          <w:lang w:val="en-US"/>
        </w:rPr>
        <w:t>Student ID: 51442880</w:t>
      </w:r>
    </w:p>
    <w:p w14:paraId="400B7B64" w14:textId="77777777" w:rsidR="00974946" w:rsidRPr="00974946" w:rsidRDefault="00974946" w:rsidP="008B10D4">
      <w:pPr>
        <w:spacing w:line="276" w:lineRule="auto"/>
        <w:jc w:val="center"/>
        <w:rPr>
          <w:bCs/>
          <w:sz w:val="30"/>
          <w:szCs w:val="30"/>
          <w:lang w:val="en-US"/>
        </w:rPr>
      </w:pPr>
      <w:r w:rsidRPr="00974946">
        <w:rPr>
          <w:bCs/>
          <w:sz w:val="30"/>
          <w:szCs w:val="30"/>
          <w:lang w:val="en-US"/>
        </w:rPr>
        <w:t>Project Supervisor: Professor Lynda Erskine</w:t>
      </w:r>
    </w:p>
    <w:p w14:paraId="78245D6B" w14:textId="6F741EAE" w:rsidR="008B10D4" w:rsidRDefault="00974946" w:rsidP="009975B1">
      <w:pPr>
        <w:spacing w:line="276" w:lineRule="auto"/>
        <w:jc w:val="center"/>
        <w:rPr>
          <w:bCs/>
          <w:color w:val="FF0000"/>
          <w:sz w:val="30"/>
          <w:szCs w:val="30"/>
          <w:lang w:val="en-US"/>
        </w:rPr>
      </w:pPr>
      <w:r w:rsidRPr="009975B1">
        <w:rPr>
          <w:bCs/>
          <w:sz w:val="30"/>
          <w:szCs w:val="30"/>
          <w:highlight w:val="yellow"/>
          <w:lang w:val="en-US"/>
        </w:rPr>
        <w:t>Word count:</w:t>
      </w:r>
      <w:r w:rsidRPr="009975B1">
        <w:rPr>
          <w:bCs/>
          <w:sz w:val="30"/>
          <w:szCs w:val="30"/>
          <w:lang w:val="en-US"/>
        </w:rPr>
        <w:t xml:space="preserve"> </w:t>
      </w:r>
      <w:r w:rsidR="009975B1" w:rsidRPr="009975B1">
        <w:rPr>
          <w:bCs/>
          <w:sz w:val="30"/>
          <w:szCs w:val="30"/>
          <w:lang w:val="en-US"/>
        </w:rPr>
        <w:t>5209</w:t>
      </w:r>
      <w:r w:rsidRPr="00974946">
        <w:rPr>
          <w:bCs/>
          <w:color w:val="FF0000"/>
          <w:sz w:val="30"/>
          <w:szCs w:val="30"/>
          <w:lang w:val="en-US"/>
        </w:rPr>
        <w:t xml:space="preserve"> </w:t>
      </w:r>
    </w:p>
    <w:p w14:paraId="432FC114" w14:textId="77777777" w:rsidR="009975B1" w:rsidRPr="009975B1" w:rsidRDefault="009975B1" w:rsidP="009975B1">
      <w:pPr>
        <w:spacing w:line="276" w:lineRule="auto"/>
        <w:jc w:val="center"/>
        <w:rPr>
          <w:bCs/>
          <w:color w:val="FF0000"/>
          <w:sz w:val="30"/>
          <w:szCs w:val="30"/>
          <w:lang w:val="en-US"/>
        </w:rPr>
      </w:pPr>
    </w:p>
    <w:p w14:paraId="43EEEB54" w14:textId="77777777" w:rsidR="00974946" w:rsidRPr="00974946" w:rsidRDefault="00974946" w:rsidP="008B10D4">
      <w:pPr>
        <w:spacing w:line="276" w:lineRule="auto"/>
        <w:jc w:val="center"/>
        <w:rPr>
          <w:sz w:val="30"/>
          <w:szCs w:val="30"/>
          <w:lang w:val="en-US"/>
        </w:rPr>
      </w:pPr>
      <w:r w:rsidRPr="00974946">
        <w:rPr>
          <w:sz w:val="30"/>
          <w:szCs w:val="30"/>
          <w:lang w:val="en-US"/>
        </w:rPr>
        <w:t>Thesis presented for the degree of MSci Neuroscience with Psychology at the University of Aberdeen</w:t>
      </w:r>
    </w:p>
    <w:p w14:paraId="3FC6DA85" w14:textId="58A654B6" w:rsidR="00974946" w:rsidRDefault="00974946" w:rsidP="00974946">
      <w:pPr>
        <w:pStyle w:val="Heading1"/>
        <w:rPr>
          <w:lang w:val="en-US"/>
        </w:rPr>
      </w:pPr>
      <w:r w:rsidRPr="00974946">
        <w:rPr>
          <w:lang w:val="en-US"/>
        </w:rPr>
        <w:lastRenderedPageBreak/>
        <w:t>Declaration</w:t>
      </w:r>
    </w:p>
    <w:p w14:paraId="5AE42C08" w14:textId="77777777" w:rsidR="00974946" w:rsidRDefault="00974946" w:rsidP="00610A55">
      <w:pPr>
        <w:rPr>
          <w:szCs w:val="26"/>
          <w:lang w:val="en-US"/>
        </w:rPr>
      </w:pPr>
      <w:r w:rsidRPr="00974946">
        <w:rPr>
          <w:szCs w:val="26"/>
          <w:lang w:val="en-US"/>
        </w:rPr>
        <w:t xml:space="preserve">I hereby declare that all work described in this thesis was carried out by me </w:t>
      </w:r>
      <w:r>
        <w:rPr>
          <w:szCs w:val="26"/>
          <w:lang w:val="en-US"/>
        </w:rPr>
        <w:t>together</w:t>
      </w:r>
      <w:r w:rsidRPr="00974946">
        <w:rPr>
          <w:szCs w:val="26"/>
          <w:lang w:val="en-US"/>
        </w:rPr>
        <w:t xml:space="preserve"> with my lab partner,</w:t>
      </w:r>
      <w:r w:rsidRPr="00974946">
        <w:t xml:space="preserve"> </w:t>
      </w:r>
      <w:r w:rsidRPr="00974946">
        <w:rPr>
          <w:szCs w:val="26"/>
          <w:lang w:val="en-US"/>
        </w:rPr>
        <w:t>Agne Dambrauskaite, and that I have analysed the results and written this thesis independently with all work and contributions duly acknowledged and cited.</w:t>
      </w:r>
    </w:p>
    <w:p w14:paraId="7E7A0E96" w14:textId="77777777" w:rsidR="00974946" w:rsidRDefault="00974946" w:rsidP="00974946">
      <w:pPr>
        <w:rPr>
          <w:szCs w:val="26"/>
          <w:lang w:val="en-US"/>
        </w:rPr>
      </w:pPr>
    </w:p>
    <w:p w14:paraId="2B8E8EF9" w14:textId="77777777" w:rsidR="00974946" w:rsidRDefault="00974946" w:rsidP="006D2AB9">
      <w:pPr>
        <w:spacing w:line="276" w:lineRule="auto"/>
        <w:rPr>
          <w:szCs w:val="26"/>
          <w:lang w:val="en-US"/>
        </w:rPr>
      </w:pPr>
      <w:r>
        <w:rPr>
          <w:szCs w:val="26"/>
          <w:lang w:val="en-US"/>
        </w:rPr>
        <w:t>Hristina Stefanova</w:t>
      </w:r>
    </w:p>
    <w:p w14:paraId="50120F25" w14:textId="1F86F067" w:rsidR="00637CC2" w:rsidRDefault="006D2AB9" w:rsidP="006D2AB9">
      <w:pPr>
        <w:spacing w:line="276" w:lineRule="auto"/>
        <w:rPr>
          <w:rFonts w:ascii="Cambria" w:eastAsia="Calibri" w:hAnsi="Cambria" w:cs="Times New Roman"/>
          <w:b/>
          <w:bCs/>
          <w:color w:val="365F91" w:themeColor="accent1" w:themeShade="BF"/>
          <w:sz w:val="28"/>
          <w:szCs w:val="28"/>
        </w:rPr>
      </w:pPr>
      <w:r w:rsidRPr="006D2AB9">
        <w:rPr>
          <w:szCs w:val="26"/>
          <w:lang w:val="en-US"/>
        </w:rPr>
        <w:t>May 2020</w:t>
      </w:r>
      <w:r w:rsidR="00637CC2">
        <w:rPr>
          <w:rFonts w:ascii="Cambria" w:eastAsia="Calibri" w:hAnsi="Cambria" w:cs="Times New Roman"/>
          <w:b/>
          <w:bCs/>
          <w:color w:val="365F91" w:themeColor="accent1" w:themeShade="BF"/>
          <w:sz w:val="28"/>
          <w:szCs w:val="28"/>
        </w:rPr>
        <w:br w:type="page"/>
      </w:r>
    </w:p>
    <w:p w14:paraId="5FDBEA69" w14:textId="77777777" w:rsidR="00610A55" w:rsidRPr="00610A55" w:rsidRDefault="00610A55" w:rsidP="001569C4">
      <w:pPr>
        <w:pStyle w:val="Heading1"/>
        <w:rPr>
          <w:rFonts w:eastAsia="Calibri"/>
        </w:rPr>
      </w:pPr>
      <w:r w:rsidRPr="00610A55">
        <w:rPr>
          <w:rFonts w:eastAsia="Calibri"/>
        </w:rPr>
        <w:lastRenderedPageBreak/>
        <w:t>Acknowledgements</w:t>
      </w:r>
    </w:p>
    <w:p w14:paraId="1BAD1132" w14:textId="77777777" w:rsidR="008169A5" w:rsidRDefault="00610A55" w:rsidP="001569C4">
      <w:pPr>
        <w:rPr>
          <w:rFonts w:ascii="Cambria" w:eastAsia="Calibri" w:hAnsi="Cambria" w:cs="Times New Roman"/>
          <w:szCs w:val="26"/>
          <w:lang w:val="en-US"/>
        </w:rPr>
      </w:pPr>
      <w:r w:rsidRPr="00610A55">
        <w:rPr>
          <w:rFonts w:ascii="Cambria" w:eastAsia="Calibri" w:hAnsi="Cambria" w:cs="Times New Roman"/>
          <w:lang w:val="en-US"/>
        </w:rPr>
        <w:t xml:space="preserve">I would like to thank all my teachers for creating a wonderful university experience. I am especially grateful for the support and understanding of Professor Lynda Erskine and Dr Derryck Shewan during this difficult for me time. Thank you to Le Viet Hang, who guided us through the lab procedures. Last but not least, I was extremely lucky to have my friend Agne </w:t>
      </w:r>
      <w:r w:rsidRPr="00610A55">
        <w:rPr>
          <w:rFonts w:ascii="Cambria" w:eastAsia="Calibri" w:hAnsi="Cambria" w:cs="Times New Roman"/>
          <w:szCs w:val="26"/>
          <w:lang w:val="en-US"/>
        </w:rPr>
        <w:t xml:space="preserve">Dambrauskaite as my lab partner, thank you for sharing this time with me.   </w:t>
      </w:r>
    </w:p>
    <w:p w14:paraId="200E0CCE" w14:textId="77777777" w:rsidR="008169A5" w:rsidRDefault="008169A5">
      <w:pPr>
        <w:spacing w:line="276" w:lineRule="auto"/>
        <w:jc w:val="left"/>
        <w:rPr>
          <w:rFonts w:ascii="Cambria" w:eastAsia="Calibri" w:hAnsi="Cambria" w:cs="Times New Roman"/>
          <w:szCs w:val="26"/>
          <w:lang w:val="en-US"/>
        </w:rPr>
      </w:pPr>
      <w:r>
        <w:rPr>
          <w:rFonts w:ascii="Cambria" w:eastAsia="Calibri" w:hAnsi="Cambria" w:cs="Times New Roman"/>
          <w:szCs w:val="26"/>
          <w:lang w:val="en-US"/>
        </w:rPr>
        <w:br w:type="page"/>
      </w:r>
    </w:p>
    <w:p w14:paraId="6C669EF1" w14:textId="1BD06448" w:rsidR="00610A55" w:rsidRPr="008169A5" w:rsidRDefault="008169A5" w:rsidP="008169A5">
      <w:pPr>
        <w:pStyle w:val="Heading1"/>
        <w:rPr>
          <w:rStyle w:val="Heading1Char"/>
          <w:lang w:val="en-US"/>
        </w:rPr>
      </w:pPr>
      <w:r>
        <w:rPr>
          <w:rStyle w:val="Heading1Char"/>
          <w:lang w:val="en-US"/>
        </w:rPr>
        <w:lastRenderedPageBreak/>
        <w:t>Contents</w:t>
      </w:r>
    </w:p>
    <w:p w14:paraId="07E070EE" w14:textId="63AE9883" w:rsidR="00610A55" w:rsidRPr="008169A5" w:rsidRDefault="008169A5" w:rsidP="001569C4">
      <w:pPr>
        <w:rPr>
          <w:rStyle w:val="Hyperlink"/>
          <w:rFonts w:ascii="Cambria" w:eastAsia="Calibri" w:hAnsi="Cambria" w:cs="Times New Roman"/>
          <w:lang w:val="en-US"/>
        </w:rPr>
      </w:pPr>
      <w:r>
        <w:rPr>
          <w:rStyle w:val="Hyperlink"/>
          <w:rFonts w:ascii="Cambria" w:eastAsia="Calibri" w:hAnsi="Cambria" w:cs="Times New Roman"/>
          <w:lang w:val="en-US"/>
        </w:rPr>
        <w:fldChar w:fldCharType="begin"/>
      </w:r>
      <w:r>
        <w:rPr>
          <w:rStyle w:val="Hyperlink"/>
          <w:rFonts w:ascii="Cambria" w:eastAsia="Calibri" w:hAnsi="Cambria" w:cs="Times New Roman"/>
          <w:lang w:val="en-US"/>
        </w:rPr>
        <w:instrText xml:space="preserve"> HYPERLINK  \l "_Abstract_1" </w:instrText>
      </w:r>
      <w:r>
        <w:rPr>
          <w:rStyle w:val="Hyperlink"/>
          <w:rFonts w:ascii="Cambria" w:eastAsia="Calibri" w:hAnsi="Cambria" w:cs="Times New Roman"/>
          <w:lang w:val="en-US"/>
        </w:rPr>
      </w:r>
      <w:r>
        <w:rPr>
          <w:rStyle w:val="Hyperlink"/>
          <w:rFonts w:ascii="Cambria" w:eastAsia="Calibri" w:hAnsi="Cambria" w:cs="Times New Roman"/>
          <w:lang w:val="en-US"/>
        </w:rPr>
        <w:fldChar w:fldCharType="separate"/>
      </w:r>
      <w:r w:rsidR="00610A55" w:rsidRPr="008169A5">
        <w:rPr>
          <w:rStyle w:val="Hyperlink"/>
          <w:rFonts w:ascii="Cambria" w:eastAsia="Calibri" w:hAnsi="Cambria" w:cs="Times New Roman"/>
          <w:lang w:val="en-US"/>
        </w:rPr>
        <w:t>Abs</w:t>
      </w:r>
      <w:r w:rsidR="00610A55" w:rsidRPr="008169A5">
        <w:rPr>
          <w:rStyle w:val="Hyperlink"/>
          <w:rFonts w:ascii="Cambria" w:eastAsia="Calibri" w:hAnsi="Cambria" w:cs="Times New Roman"/>
          <w:lang w:val="en-US"/>
        </w:rPr>
        <w:t>t</w:t>
      </w:r>
      <w:r w:rsidR="00610A55" w:rsidRPr="008169A5">
        <w:rPr>
          <w:rStyle w:val="Hyperlink"/>
          <w:rFonts w:ascii="Cambria" w:eastAsia="Calibri" w:hAnsi="Cambria" w:cs="Times New Roman"/>
          <w:lang w:val="en-US"/>
        </w:rPr>
        <w:t>r</w:t>
      </w:r>
      <w:r w:rsidR="00610A55" w:rsidRPr="008169A5">
        <w:rPr>
          <w:rStyle w:val="Hyperlink"/>
          <w:rFonts w:ascii="Cambria" w:eastAsia="Calibri" w:hAnsi="Cambria" w:cs="Times New Roman"/>
          <w:lang w:val="en-US"/>
        </w:rPr>
        <w:t>a</w:t>
      </w:r>
      <w:r w:rsidR="00610A55" w:rsidRPr="008169A5">
        <w:rPr>
          <w:rStyle w:val="Hyperlink"/>
          <w:rFonts w:ascii="Cambria" w:eastAsia="Calibri" w:hAnsi="Cambria" w:cs="Times New Roman"/>
          <w:lang w:val="en-US"/>
        </w:rPr>
        <w:t>c</w:t>
      </w:r>
      <w:r w:rsidR="00610A55" w:rsidRPr="008169A5">
        <w:rPr>
          <w:rStyle w:val="Hyperlink"/>
          <w:rFonts w:ascii="Cambria" w:eastAsia="Calibri" w:hAnsi="Cambria" w:cs="Times New Roman"/>
          <w:lang w:val="en-US"/>
        </w:rPr>
        <w:t>t</w:t>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B801E2" w:rsidRPr="008169A5">
        <w:rPr>
          <w:rStyle w:val="Hyperlink"/>
          <w:rFonts w:ascii="Cambria" w:eastAsia="Calibri" w:hAnsi="Cambria" w:cs="Times New Roman"/>
          <w:lang w:val="en-US"/>
        </w:rPr>
        <w:tab/>
      </w:r>
      <w:r w:rsidR="001569C4" w:rsidRPr="008169A5">
        <w:rPr>
          <w:rStyle w:val="Hyperlink"/>
          <w:rFonts w:ascii="Cambria" w:eastAsia="Calibri" w:hAnsi="Cambria" w:cs="Times New Roman"/>
          <w:lang w:val="en-US"/>
        </w:rPr>
        <w:t xml:space="preserve">  </w:t>
      </w:r>
      <w:r w:rsidR="00B801E2" w:rsidRPr="008169A5">
        <w:rPr>
          <w:rStyle w:val="Hyperlink"/>
          <w:rFonts w:ascii="Cambria" w:eastAsia="Calibri" w:hAnsi="Cambria" w:cs="Times New Roman"/>
          <w:lang w:val="en-US"/>
        </w:rPr>
        <w:tab/>
      </w:r>
      <w:r w:rsidR="00251142" w:rsidRPr="008169A5">
        <w:rPr>
          <w:rStyle w:val="Hyperlink"/>
          <w:rFonts w:ascii="Cambria" w:eastAsia="Calibri" w:hAnsi="Cambria" w:cs="Times New Roman"/>
          <w:lang w:val="en-US"/>
        </w:rPr>
        <w:t>5</w:t>
      </w:r>
    </w:p>
    <w:p w14:paraId="48590EC3" w14:textId="7E3235F3" w:rsidR="00610A55" w:rsidRPr="00B801E2" w:rsidRDefault="008169A5" w:rsidP="001569C4">
      <w:pPr>
        <w:rPr>
          <w:rFonts w:ascii="Cambria" w:eastAsia="Calibri" w:hAnsi="Cambria" w:cs="Times New Roman"/>
          <w:u w:val="dotted"/>
          <w:lang w:val="en-US"/>
        </w:rPr>
      </w:pPr>
      <w:r>
        <w:rPr>
          <w:rStyle w:val="Hyperlink"/>
          <w:rFonts w:ascii="Cambria" w:eastAsia="Calibri" w:hAnsi="Cambria" w:cs="Times New Roman"/>
          <w:lang w:val="en-US"/>
        </w:rPr>
        <w:fldChar w:fldCharType="end"/>
      </w:r>
      <w:hyperlink w:anchor="_Abbreviations" w:history="1">
        <w:r w:rsidR="00610A55" w:rsidRPr="001569C4">
          <w:rPr>
            <w:rStyle w:val="Hyperlink"/>
            <w:rFonts w:ascii="Cambria" w:eastAsia="Calibri" w:hAnsi="Cambria" w:cs="Times New Roman"/>
            <w:lang w:val="en-US"/>
          </w:rPr>
          <w:t>Abbreviatio</w:t>
        </w:r>
        <w:r w:rsidR="00610A55" w:rsidRPr="001569C4">
          <w:rPr>
            <w:rStyle w:val="Hyperlink"/>
            <w:rFonts w:ascii="Cambria" w:eastAsia="Calibri" w:hAnsi="Cambria" w:cs="Times New Roman"/>
            <w:lang w:val="en-US"/>
          </w:rPr>
          <w:t>n</w:t>
        </w:r>
        <w:r w:rsidR="00610A55" w:rsidRPr="001569C4">
          <w:rPr>
            <w:rStyle w:val="Hyperlink"/>
            <w:rFonts w:ascii="Cambria" w:eastAsia="Calibri" w:hAnsi="Cambria" w:cs="Times New Roman"/>
            <w:lang w:val="en-US"/>
          </w:rPr>
          <w:t>s</w:t>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t xml:space="preserve">      </w:t>
        </w:r>
        <w:r w:rsidR="00B801E2" w:rsidRPr="001569C4">
          <w:rPr>
            <w:rStyle w:val="Hyperlink"/>
            <w:rFonts w:ascii="Cambria" w:eastAsia="Calibri" w:hAnsi="Cambria" w:cs="Times New Roman"/>
            <w:lang w:val="en-US"/>
          </w:rPr>
          <w:tab/>
          <w:t>6</w:t>
        </w:r>
      </w:hyperlink>
    </w:p>
    <w:p w14:paraId="27AB663E" w14:textId="5574F6D8" w:rsidR="001569C4" w:rsidRDefault="00221D59" w:rsidP="001569C4">
      <w:pPr>
        <w:rPr>
          <w:rFonts w:ascii="Cambria" w:eastAsia="Calibri" w:hAnsi="Cambria" w:cs="Times New Roman"/>
          <w:u w:val="dotted"/>
          <w:lang w:val="en-US"/>
        </w:rPr>
      </w:pPr>
      <w:hyperlink w:anchor="_Itroduction" w:history="1">
        <w:r w:rsidR="00610A55" w:rsidRPr="001569C4">
          <w:rPr>
            <w:rStyle w:val="Hyperlink"/>
            <w:rFonts w:ascii="Cambria" w:eastAsia="Calibri" w:hAnsi="Cambria" w:cs="Times New Roman"/>
            <w:lang w:val="en-US"/>
          </w:rPr>
          <w:t>Introdu</w:t>
        </w:r>
        <w:r w:rsidR="00610A55" w:rsidRPr="001569C4">
          <w:rPr>
            <w:rStyle w:val="Hyperlink"/>
            <w:rFonts w:ascii="Cambria" w:eastAsia="Calibri" w:hAnsi="Cambria" w:cs="Times New Roman"/>
            <w:lang w:val="en-US"/>
          </w:rPr>
          <w:t>c</w:t>
        </w:r>
        <w:r w:rsidR="00610A55" w:rsidRPr="001569C4">
          <w:rPr>
            <w:rStyle w:val="Hyperlink"/>
            <w:rFonts w:ascii="Cambria" w:eastAsia="Calibri" w:hAnsi="Cambria" w:cs="Times New Roman"/>
            <w:lang w:val="en-US"/>
          </w:rPr>
          <w:t>tion</w:t>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t>8 – 17</w:t>
        </w:r>
      </w:hyperlink>
    </w:p>
    <w:p w14:paraId="36213B1C" w14:textId="39177F21" w:rsidR="00610A55" w:rsidRPr="00B801E2" w:rsidRDefault="00221D59" w:rsidP="001569C4">
      <w:pPr>
        <w:rPr>
          <w:rFonts w:ascii="Cambria" w:eastAsia="Calibri" w:hAnsi="Cambria" w:cs="Times New Roman"/>
          <w:u w:val="dotted"/>
          <w:lang w:val="en-US"/>
        </w:rPr>
      </w:pPr>
      <w:hyperlink w:anchor="_Aims" w:history="1">
        <w:r w:rsidR="00610A55" w:rsidRPr="001569C4">
          <w:rPr>
            <w:rStyle w:val="Hyperlink"/>
            <w:rFonts w:ascii="Cambria" w:eastAsia="Calibri" w:hAnsi="Cambria" w:cs="Times New Roman"/>
            <w:lang w:val="en-US"/>
          </w:rPr>
          <w:t>Aim</w:t>
        </w:r>
        <w:r w:rsidR="00610A55" w:rsidRPr="001569C4">
          <w:rPr>
            <w:rStyle w:val="Hyperlink"/>
            <w:rFonts w:ascii="Cambria" w:eastAsia="Calibri" w:hAnsi="Cambria" w:cs="Times New Roman"/>
            <w:lang w:val="en-US"/>
          </w:rPr>
          <w:t>s</w:t>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18</w:t>
        </w:r>
      </w:hyperlink>
    </w:p>
    <w:p w14:paraId="33E57385" w14:textId="18C6FEEE" w:rsidR="00610A55" w:rsidRPr="00B801E2" w:rsidRDefault="00221D59" w:rsidP="001569C4">
      <w:pPr>
        <w:rPr>
          <w:rFonts w:ascii="Cambria" w:eastAsia="Calibri" w:hAnsi="Cambria" w:cs="Times New Roman"/>
          <w:u w:val="dotted"/>
          <w:lang w:val="en-US"/>
        </w:rPr>
      </w:pPr>
      <w:hyperlink w:anchor="_Methods" w:history="1">
        <w:r w:rsidR="00610A55" w:rsidRPr="001569C4">
          <w:rPr>
            <w:rStyle w:val="Hyperlink"/>
            <w:rFonts w:ascii="Cambria" w:eastAsia="Calibri" w:hAnsi="Cambria" w:cs="Times New Roman"/>
            <w:lang w:val="en-US"/>
          </w:rPr>
          <w:t>Mat</w:t>
        </w:r>
        <w:r w:rsidR="00610A55" w:rsidRPr="001569C4">
          <w:rPr>
            <w:rStyle w:val="Hyperlink"/>
            <w:rFonts w:ascii="Cambria" w:eastAsia="Calibri" w:hAnsi="Cambria" w:cs="Times New Roman"/>
            <w:lang w:val="en-US"/>
          </w:rPr>
          <w:t>e</w:t>
        </w:r>
        <w:r w:rsidR="00610A55" w:rsidRPr="001569C4">
          <w:rPr>
            <w:rStyle w:val="Hyperlink"/>
            <w:rFonts w:ascii="Cambria" w:eastAsia="Calibri" w:hAnsi="Cambria" w:cs="Times New Roman"/>
            <w:lang w:val="en-US"/>
          </w:rPr>
          <w:t>rials and Methods</w:t>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t>20 – 24</w:t>
        </w:r>
      </w:hyperlink>
    </w:p>
    <w:p w14:paraId="3AD2B899" w14:textId="2343D820" w:rsidR="001569C4" w:rsidRDefault="00221D59" w:rsidP="001569C4">
      <w:pPr>
        <w:rPr>
          <w:rFonts w:ascii="Cambria" w:eastAsia="Calibri" w:hAnsi="Cambria" w:cs="Times New Roman"/>
          <w:u w:val="dotted"/>
          <w:lang w:val="en-US"/>
        </w:rPr>
      </w:pPr>
      <w:hyperlink w:anchor="_Results" w:history="1">
        <w:r w:rsidR="00610A55" w:rsidRPr="001569C4">
          <w:rPr>
            <w:rStyle w:val="Hyperlink"/>
            <w:rFonts w:ascii="Cambria" w:eastAsia="Calibri" w:hAnsi="Cambria" w:cs="Times New Roman"/>
            <w:lang w:val="en-US"/>
          </w:rPr>
          <w:t>Results</w:t>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r>
        <w:r w:rsidR="00B801E2" w:rsidRPr="001569C4">
          <w:rPr>
            <w:rStyle w:val="Hyperlink"/>
            <w:rFonts w:ascii="Cambria" w:eastAsia="Calibri" w:hAnsi="Cambria" w:cs="Times New Roman"/>
            <w:lang w:val="en-US"/>
          </w:rPr>
          <w:tab/>
          <w:t>25 – 34</w:t>
        </w:r>
      </w:hyperlink>
    </w:p>
    <w:p w14:paraId="438EFC2A" w14:textId="59E51D77" w:rsidR="00610A55" w:rsidRPr="00B801E2" w:rsidRDefault="00221D59" w:rsidP="001569C4">
      <w:pPr>
        <w:rPr>
          <w:rFonts w:ascii="Cambria" w:eastAsia="Calibri" w:hAnsi="Cambria" w:cs="Times New Roman"/>
          <w:u w:val="dotted"/>
          <w:lang w:val="en-US"/>
        </w:rPr>
      </w:pPr>
      <w:hyperlink w:anchor="_Discussion" w:history="1">
        <w:r w:rsidR="00610A55" w:rsidRPr="001569C4">
          <w:rPr>
            <w:rStyle w:val="Hyperlink"/>
            <w:rFonts w:ascii="Cambria" w:eastAsia="Calibri" w:hAnsi="Cambria" w:cs="Times New Roman"/>
            <w:lang w:val="en-US"/>
          </w:rPr>
          <w:t>Discussion</w:t>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r>
        <w:r w:rsidR="001569C4" w:rsidRPr="001569C4">
          <w:rPr>
            <w:rStyle w:val="Hyperlink"/>
            <w:rFonts w:ascii="Cambria" w:eastAsia="Calibri" w:hAnsi="Cambria" w:cs="Times New Roman"/>
            <w:lang w:val="en-US"/>
          </w:rPr>
          <w:tab/>
          <w:t>35 – 39</w:t>
        </w:r>
      </w:hyperlink>
    </w:p>
    <w:p w14:paraId="6637D03F" w14:textId="45B0B597" w:rsidR="00637CC2" w:rsidRDefault="00221D59" w:rsidP="001569C4">
      <w:pPr>
        <w:rPr>
          <w:rFonts w:ascii="Cambria" w:eastAsia="Calibri" w:hAnsi="Cambria" w:cs="Times New Roman"/>
          <w:lang w:val="en-US"/>
        </w:rPr>
      </w:pPr>
      <w:hyperlink w:anchor="_References" w:history="1">
        <w:r w:rsidR="001569C4" w:rsidRPr="001569C4">
          <w:rPr>
            <w:rStyle w:val="Hyperlink"/>
            <w:lang w:val="en-US"/>
          </w:rPr>
          <w:t>References</w:t>
        </w:r>
        <w:r w:rsidR="001569C4" w:rsidRPr="001569C4">
          <w:rPr>
            <w:rStyle w:val="Hyperlink"/>
            <w:lang w:val="en-US"/>
          </w:rPr>
          <w:tab/>
        </w:r>
        <w:r w:rsidR="001569C4" w:rsidRPr="001569C4">
          <w:rPr>
            <w:rStyle w:val="Hyperlink"/>
            <w:lang w:val="en-US"/>
          </w:rPr>
          <w:tab/>
        </w:r>
        <w:r w:rsidR="001569C4" w:rsidRPr="001569C4">
          <w:rPr>
            <w:rStyle w:val="Hyperlink"/>
            <w:lang w:val="en-US"/>
          </w:rPr>
          <w:tab/>
        </w:r>
        <w:r w:rsidR="001569C4" w:rsidRPr="001569C4">
          <w:rPr>
            <w:rStyle w:val="Hyperlink"/>
            <w:lang w:val="en-US"/>
          </w:rPr>
          <w:tab/>
        </w:r>
        <w:r w:rsidR="001569C4" w:rsidRPr="001569C4">
          <w:rPr>
            <w:rStyle w:val="Hyperlink"/>
            <w:lang w:val="en-US"/>
          </w:rPr>
          <w:tab/>
        </w:r>
        <w:r w:rsidR="001569C4" w:rsidRPr="001569C4">
          <w:rPr>
            <w:rStyle w:val="Hyperlink"/>
            <w:lang w:val="en-US"/>
          </w:rPr>
          <w:tab/>
        </w:r>
        <w:r w:rsidR="001569C4" w:rsidRPr="001569C4">
          <w:rPr>
            <w:rStyle w:val="Hyperlink"/>
            <w:lang w:val="en-US"/>
          </w:rPr>
          <w:tab/>
        </w:r>
        <w:r w:rsidR="001569C4" w:rsidRPr="001569C4">
          <w:rPr>
            <w:rStyle w:val="Hyperlink"/>
            <w:lang w:val="en-US"/>
          </w:rPr>
          <w:tab/>
        </w:r>
        <w:r w:rsidR="001569C4" w:rsidRPr="001569C4">
          <w:rPr>
            <w:rStyle w:val="Hyperlink"/>
            <w:lang w:val="en-US"/>
          </w:rPr>
          <w:tab/>
          <w:t>40 – 48</w:t>
        </w:r>
      </w:hyperlink>
    </w:p>
    <w:p w14:paraId="21A67A0D" w14:textId="77777777" w:rsidR="008169A5" w:rsidRDefault="008169A5">
      <w:pPr>
        <w:spacing w:line="276" w:lineRule="auto"/>
        <w:jc w:val="left"/>
        <w:rPr>
          <w:lang w:val="en-GB"/>
        </w:rPr>
      </w:pPr>
      <w:bookmarkStart w:id="0" w:name="_Abstract"/>
      <w:bookmarkEnd w:id="0"/>
      <w:r>
        <w:rPr>
          <w:lang w:val="en-GB"/>
        </w:rPr>
        <w:br w:type="page"/>
      </w:r>
    </w:p>
    <w:p w14:paraId="063CE824" w14:textId="652398B6" w:rsidR="00637CC2" w:rsidRPr="008169A5" w:rsidRDefault="00637CC2" w:rsidP="008169A5">
      <w:pPr>
        <w:pStyle w:val="Heading1"/>
        <w:rPr>
          <w:lang w:val="en-GB"/>
        </w:rPr>
      </w:pPr>
      <w:bookmarkStart w:id="1" w:name="_Abstract_1"/>
      <w:bookmarkEnd w:id="1"/>
      <w:r w:rsidRPr="001569C4">
        <w:lastRenderedPageBreak/>
        <w:t>Abstract</w:t>
      </w:r>
    </w:p>
    <w:p w14:paraId="1719A558" w14:textId="77777777" w:rsidR="00637CC2" w:rsidRDefault="00637CC2" w:rsidP="002B34AE">
      <w:pPr>
        <w:spacing w:line="360" w:lineRule="auto"/>
        <w:rPr>
          <w:lang w:val="en-GB"/>
        </w:rPr>
      </w:pPr>
      <w:r>
        <w:rPr>
          <w:lang w:val="en-GB"/>
        </w:rPr>
        <w:t>The optic pathway is a very good model for studying axon guidance due to the multiple decision points axons navigate through during its formation. The optic pathway develops at the ventral surface of the brain in close proximity to the meninges. The meninges are highly vascularised tissue, secreting a variety of factors – good candidates for axon guidance cues.</w:t>
      </w:r>
    </w:p>
    <w:p w14:paraId="4DE8E587" w14:textId="77777777" w:rsidR="00637CC2" w:rsidRPr="00ED239D" w:rsidRDefault="00637CC2" w:rsidP="002B34AE">
      <w:pPr>
        <w:spacing w:line="360" w:lineRule="auto"/>
        <w:rPr>
          <w:lang w:val="en-GB"/>
        </w:rPr>
      </w:pPr>
      <w:r w:rsidRPr="001727FD">
        <w:rPr>
          <w:lang w:val="en-GB"/>
        </w:rPr>
        <w:t xml:space="preserve">Expression of the meningeal factors </w:t>
      </w:r>
      <w:r>
        <w:rPr>
          <w:lang w:val="en-GB"/>
        </w:rPr>
        <w:t>semaphorin-</w:t>
      </w:r>
      <w:r w:rsidRPr="001727FD">
        <w:rPr>
          <w:lang w:val="en-GB"/>
        </w:rPr>
        <w:t>6A (</w:t>
      </w:r>
      <w:r w:rsidRPr="001727FD">
        <w:rPr>
          <w:i/>
          <w:lang w:val="en-GB"/>
        </w:rPr>
        <w:t xml:space="preserve">Sema6A), </w:t>
      </w:r>
      <w:r w:rsidRPr="001727FD">
        <w:rPr>
          <w:lang w:val="en-GB"/>
        </w:rPr>
        <w:t>insulin-like growth factor 2 (</w:t>
      </w:r>
      <w:r w:rsidRPr="001727FD">
        <w:rPr>
          <w:i/>
          <w:lang w:val="en-GB"/>
        </w:rPr>
        <w:t>Igf2</w:t>
      </w:r>
      <w:r w:rsidRPr="001727FD">
        <w:rPr>
          <w:lang w:val="en-GB"/>
        </w:rPr>
        <w:t>), t</w:t>
      </w:r>
      <w:r>
        <w:rPr>
          <w:lang w:val="en-GB"/>
        </w:rPr>
        <w:t>ransforming growth factor beta 1</w:t>
      </w:r>
      <w:r w:rsidRPr="001727FD">
        <w:rPr>
          <w:lang w:val="en-GB"/>
        </w:rPr>
        <w:t xml:space="preserve"> (</w:t>
      </w:r>
      <w:r>
        <w:rPr>
          <w:i/>
          <w:lang w:val="en-GB"/>
        </w:rPr>
        <w:t>Tgf-b1</w:t>
      </w:r>
      <w:r w:rsidRPr="001727FD">
        <w:rPr>
          <w:lang w:val="en-GB"/>
        </w:rPr>
        <w:t>) and bone morphogenetic protein 7 (</w:t>
      </w:r>
      <w:r w:rsidRPr="001727FD">
        <w:rPr>
          <w:i/>
          <w:lang w:val="en-GB"/>
        </w:rPr>
        <w:t>Bmp7</w:t>
      </w:r>
      <w:r w:rsidRPr="001727FD">
        <w:rPr>
          <w:lang w:val="en-GB"/>
        </w:rPr>
        <w:t>) was investigated in coronal sections of mouse embryo heads at</w:t>
      </w:r>
      <w:r>
        <w:rPr>
          <w:lang w:val="en-GB"/>
        </w:rPr>
        <w:t xml:space="preserve"> midpoint of optic chiasm formation (E15.5) using </w:t>
      </w:r>
      <w:r w:rsidRPr="00ED239D">
        <w:rPr>
          <w:i/>
          <w:lang w:val="en-GB"/>
        </w:rPr>
        <w:t>in situ</w:t>
      </w:r>
      <w:r>
        <w:rPr>
          <w:lang w:val="en-GB"/>
        </w:rPr>
        <w:t xml:space="preserve"> hybridisation. Existing </w:t>
      </w:r>
      <w:r w:rsidRPr="00ED239D">
        <w:rPr>
          <w:i/>
          <w:lang w:val="en-GB"/>
        </w:rPr>
        <w:t>in situ</w:t>
      </w:r>
      <w:r>
        <w:rPr>
          <w:lang w:val="en-GB"/>
        </w:rPr>
        <w:t xml:space="preserve"> data for </w:t>
      </w:r>
      <w:r>
        <w:rPr>
          <w:i/>
          <w:lang w:val="en-GB"/>
        </w:rPr>
        <w:t>Sema3A</w:t>
      </w:r>
      <w:r>
        <w:rPr>
          <w:lang w:val="en-GB"/>
        </w:rPr>
        <w:t xml:space="preserve"> was also analysed. Additionally, retinal explants of mouse embryos (E15.5) were cultured with or without meningeal explants to see the direct impact of meninges on axonal outgrowth.</w:t>
      </w:r>
    </w:p>
    <w:p w14:paraId="7ABA4D99" w14:textId="77777777" w:rsidR="00637CC2" w:rsidRDefault="00637CC2" w:rsidP="002B34AE">
      <w:pPr>
        <w:spacing w:line="360" w:lineRule="auto"/>
      </w:pPr>
      <w:r w:rsidRPr="001727FD">
        <w:rPr>
          <w:i/>
          <w:lang w:val="en-GB"/>
        </w:rPr>
        <w:t>Igf2, Tgf</w:t>
      </w:r>
      <w:r>
        <w:rPr>
          <w:i/>
          <w:lang w:val="en-GB"/>
        </w:rPr>
        <w:t>-</w:t>
      </w:r>
      <w:r w:rsidRPr="001727FD">
        <w:rPr>
          <w:i/>
          <w:lang w:val="en-GB"/>
        </w:rPr>
        <w:t>b1, Bmp7, Sema6A</w:t>
      </w:r>
      <w:r w:rsidRPr="00030E4D">
        <w:rPr>
          <w:lang w:val="en-GB"/>
        </w:rPr>
        <w:t xml:space="preserve"> and </w:t>
      </w:r>
      <w:r w:rsidRPr="001727FD">
        <w:rPr>
          <w:i/>
          <w:lang w:val="en-GB"/>
        </w:rPr>
        <w:t>Sema3A</w:t>
      </w:r>
      <w:r w:rsidRPr="00030E4D">
        <w:rPr>
          <w:lang w:val="en-GB"/>
        </w:rPr>
        <w:t xml:space="preserve"> were all expressed in the ventral meninges. All factors except </w:t>
      </w:r>
      <w:r w:rsidRPr="001727FD">
        <w:rPr>
          <w:i/>
          <w:lang w:val="en-GB"/>
        </w:rPr>
        <w:t>Sema3A</w:t>
      </w:r>
      <w:r w:rsidRPr="00030E4D">
        <w:rPr>
          <w:lang w:val="en-GB"/>
        </w:rPr>
        <w:t xml:space="preserve"> were expressed in the ventral diencephalon adjacent to the optic chiasm</w:t>
      </w:r>
      <w:r>
        <w:rPr>
          <w:lang w:val="en-GB"/>
        </w:rPr>
        <w:t>, making them good targets for further investigation</w:t>
      </w:r>
      <w:r w:rsidRPr="00030E4D">
        <w:rPr>
          <w:lang w:val="en-GB"/>
        </w:rPr>
        <w:t>.</w:t>
      </w:r>
      <w:r>
        <w:rPr>
          <w:lang w:val="en-GB"/>
        </w:rPr>
        <w:t xml:space="preserve"> </w:t>
      </w:r>
      <w:r w:rsidRPr="000D4B52">
        <w:rPr>
          <w:i/>
          <w:lang w:val="en-GB"/>
        </w:rPr>
        <w:t>Igf2</w:t>
      </w:r>
      <w:r>
        <w:rPr>
          <w:lang w:val="en-GB"/>
        </w:rPr>
        <w:t xml:space="preserve"> and </w:t>
      </w:r>
      <w:r w:rsidRPr="000D4B52">
        <w:rPr>
          <w:i/>
          <w:lang w:val="en-GB"/>
        </w:rPr>
        <w:t>Bmp7</w:t>
      </w:r>
      <w:r>
        <w:rPr>
          <w:lang w:val="en-GB"/>
        </w:rPr>
        <w:t xml:space="preserve"> expression patterns suggested presence in the suprachiasmatic nucleus (SCN). Novel double fluorescent </w:t>
      </w:r>
      <w:r w:rsidRPr="00ED239D">
        <w:rPr>
          <w:i/>
          <w:lang w:val="en-GB"/>
        </w:rPr>
        <w:t>in situ</w:t>
      </w:r>
      <w:r>
        <w:rPr>
          <w:lang w:val="en-GB"/>
        </w:rPr>
        <w:t xml:space="preserve"> method was designed to confirm this using the SCN marker</w:t>
      </w:r>
      <w:r w:rsidRPr="00ED239D">
        <w:rPr>
          <w:i/>
          <w:noProof/>
          <w:color w:val="FF0000"/>
          <w:szCs w:val="26"/>
          <w:lang w:eastAsia="bg-BG"/>
        </w:rPr>
        <w:t xml:space="preserve"> </w:t>
      </w:r>
      <w:r w:rsidRPr="00ED239D">
        <w:rPr>
          <w:i/>
        </w:rPr>
        <w:t>Rorα</w:t>
      </w:r>
      <w:r>
        <w:rPr>
          <w:i/>
          <w:lang w:val="en-GB"/>
        </w:rPr>
        <w:t>.</w:t>
      </w:r>
      <w:r>
        <w:rPr>
          <w:lang w:val="en-GB"/>
        </w:rPr>
        <w:t xml:space="preserve"> Unfortunately, the </w:t>
      </w:r>
      <w:r w:rsidRPr="001727FD">
        <w:rPr>
          <w:i/>
          <w:lang w:val="en-GB"/>
        </w:rPr>
        <w:t>Ror</w:t>
      </w:r>
      <w:r w:rsidRPr="001727FD">
        <w:rPr>
          <w:i/>
        </w:rPr>
        <w:t>α</w:t>
      </w:r>
      <w:r>
        <w:rPr>
          <w:i/>
        </w:rPr>
        <w:t xml:space="preserve"> </w:t>
      </w:r>
      <w:r w:rsidRPr="00FC0325">
        <w:t xml:space="preserve">staining </w:t>
      </w:r>
      <w:r>
        <w:t>was unsuccessful and protocol refinement is required for conclusive results. Despite previous data, showing increased outgrowth from dorsonasal retinal explants in the presence of meninges, the meninges did not influence the outgrowth from the ventrotemporal or the dorsotemporal explants.</w:t>
      </w:r>
    </w:p>
    <w:p w14:paraId="583FD374" w14:textId="77777777" w:rsidR="00637CC2" w:rsidRDefault="00637CC2">
      <w:r>
        <w:br w:type="page"/>
      </w:r>
    </w:p>
    <w:p w14:paraId="239FE022" w14:textId="77777777" w:rsidR="00637CC2" w:rsidRPr="00637CC2" w:rsidRDefault="00637CC2" w:rsidP="00637CC2">
      <w:pPr>
        <w:pStyle w:val="Heading1"/>
      </w:pPr>
      <w:bookmarkStart w:id="2" w:name="_Abbreviations"/>
      <w:bookmarkEnd w:id="2"/>
      <w:r w:rsidRPr="00637CC2">
        <w:lastRenderedPageBreak/>
        <w:t>Abbreviations</w:t>
      </w:r>
    </w:p>
    <w:p w14:paraId="3AC25B1A" w14:textId="77777777" w:rsidR="00637CC2" w:rsidRPr="00637CC2" w:rsidRDefault="00637CC2" w:rsidP="002B34AE">
      <w:pPr>
        <w:spacing w:line="440" w:lineRule="exact"/>
        <w:rPr>
          <w:lang w:val="en-US"/>
        </w:rPr>
      </w:pPr>
      <w:r w:rsidRPr="00637CC2">
        <w:rPr>
          <w:lang w:val="en-GB"/>
        </w:rPr>
        <w:t>Bmp7 – bone morphogenetic protein 7</w:t>
      </w:r>
    </w:p>
    <w:p w14:paraId="4D2DDACC" w14:textId="77777777" w:rsidR="00637CC2" w:rsidRPr="00637CC2" w:rsidRDefault="00637CC2" w:rsidP="002B34AE">
      <w:pPr>
        <w:spacing w:line="440" w:lineRule="exact"/>
        <w:rPr>
          <w:lang w:val="en-US"/>
        </w:rPr>
      </w:pPr>
      <w:r w:rsidRPr="00637CC2">
        <w:rPr>
          <w:lang w:val="en-US"/>
        </w:rPr>
        <w:t>Bmpr1b – Bmp receptor 1b</w:t>
      </w:r>
    </w:p>
    <w:p w14:paraId="732FA297" w14:textId="77777777" w:rsidR="00637CC2" w:rsidRPr="00637CC2" w:rsidRDefault="00637CC2" w:rsidP="002B34AE">
      <w:pPr>
        <w:spacing w:line="440" w:lineRule="exact"/>
        <w:rPr>
          <w:lang w:val="en-US"/>
        </w:rPr>
      </w:pPr>
      <w:r w:rsidRPr="00637CC2">
        <w:rPr>
          <w:lang w:val="en-US"/>
        </w:rPr>
        <w:t>CSPGs – Chondroitin sulfate proteoglycans</w:t>
      </w:r>
    </w:p>
    <w:p w14:paraId="057D7CEF" w14:textId="77777777" w:rsidR="00637CC2" w:rsidRPr="00637CC2" w:rsidRDefault="00637CC2" w:rsidP="002B34AE">
      <w:pPr>
        <w:spacing w:line="440" w:lineRule="exact"/>
        <w:rPr>
          <w:lang w:val="en-US"/>
        </w:rPr>
      </w:pPr>
      <w:r w:rsidRPr="00637CC2">
        <w:rPr>
          <w:lang w:val="en-US"/>
        </w:rPr>
        <w:t>Cxcl12 – C-X-C motif chemokine 12 (SDF1)</w:t>
      </w:r>
    </w:p>
    <w:p w14:paraId="3A2E9CE3" w14:textId="77777777" w:rsidR="00637CC2" w:rsidRPr="00637CC2" w:rsidRDefault="00637CC2" w:rsidP="002B34AE">
      <w:pPr>
        <w:spacing w:line="440" w:lineRule="exact"/>
        <w:rPr>
          <w:lang w:val="de-DE"/>
        </w:rPr>
      </w:pPr>
      <w:r w:rsidRPr="00637CC2">
        <w:rPr>
          <w:lang w:val="de-DE"/>
        </w:rPr>
        <w:t>DCC – deleted in colorectal carcinoma</w:t>
      </w:r>
    </w:p>
    <w:p w14:paraId="294595EB" w14:textId="77777777" w:rsidR="00637CC2" w:rsidRPr="00637CC2" w:rsidRDefault="00637CC2" w:rsidP="002B34AE">
      <w:pPr>
        <w:spacing w:line="440" w:lineRule="exact"/>
        <w:rPr>
          <w:lang w:val="en-US"/>
        </w:rPr>
      </w:pPr>
      <w:r w:rsidRPr="00637CC2">
        <w:rPr>
          <w:lang w:val="en-US"/>
        </w:rPr>
        <w:t>HSPGs - heparan sulphate proteoglycans</w:t>
      </w:r>
    </w:p>
    <w:p w14:paraId="6D952FF6" w14:textId="77777777" w:rsidR="00637CC2" w:rsidRPr="00637CC2" w:rsidRDefault="00637CC2" w:rsidP="002B34AE">
      <w:pPr>
        <w:spacing w:line="440" w:lineRule="exact"/>
        <w:rPr>
          <w:lang w:val="en-GB"/>
        </w:rPr>
      </w:pPr>
      <w:r w:rsidRPr="00637CC2">
        <w:rPr>
          <w:lang w:val="en-GB"/>
        </w:rPr>
        <w:t>Igf2 – insulin-like growth factor 2</w:t>
      </w:r>
    </w:p>
    <w:p w14:paraId="0F5DD72C" w14:textId="77777777" w:rsidR="00637CC2" w:rsidRPr="00637CC2" w:rsidRDefault="00637CC2" w:rsidP="002B34AE">
      <w:pPr>
        <w:spacing w:line="440" w:lineRule="exact"/>
        <w:rPr>
          <w:lang w:val="en-US"/>
        </w:rPr>
      </w:pPr>
      <w:r w:rsidRPr="00637CC2">
        <w:rPr>
          <w:lang w:val="en-US"/>
        </w:rPr>
        <w:t>NCAM – neural cell adhesion molecule</w:t>
      </w:r>
    </w:p>
    <w:p w14:paraId="1E146E8E" w14:textId="77777777" w:rsidR="00637CC2" w:rsidRPr="00637CC2" w:rsidRDefault="00637CC2" w:rsidP="002B34AE">
      <w:pPr>
        <w:spacing w:line="440" w:lineRule="exact"/>
        <w:rPr>
          <w:lang w:val="de-DE"/>
        </w:rPr>
      </w:pPr>
      <w:r w:rsidRPr="00637CC2">
        <w:rPr>
          <w:lang w:val="en-US"/>
        </w:rPr>
        <w:t xml:space="preserve">RGCs – retinal ganglion cells </w:t>
      </w:r>
    </w:p>
    <w:p w14:paraId="10E20093" w14:textId="77777777" w:rsidR="00637CC2" w:rsidRPr="00637CC2" w:rsidRDefault="00637CC2" w:rsidP="002B34AE">
      <w:pPr>
        <w:spacing w:line="440" w:lineRule="exact"/>
        <w:rPr>
          <w:lang w:val="en-US"/>
        </w:rPr>
      </w:pPr>
      <w:r w:rsidRPr="00637CC2">
        <w:rPr>
          <w:lang w:val="en-US"/>
        </w:rPr>
        <w:t>Robo – roundabout</w:t>
      </w:r>
    </w:p>
    <w:p w14:paraId="493CC9B7" w14:textId="77777777" w:rsidR="00637CC2" w:rsidRPr="00637CC2" w:rsidRDefault="00637CC2" w:rsidP="002B34AE">
      <w:pPr>
        <w:spacing w:line="440" w:lineRule="exact"/>
        <w:rPr>
          <w:lang w:val="en-US"/>
        </w:rPr>
      </w:pPr>
      <w:r w:rsidRPr="00637CC2">
        <w:rPr>
          <w:lang w:val="en-US"/>
        </w:rPr>
        <w:t>ROCK – Rho-associated protein kinase</w:t>
      </w:r>
    </w:p>
    <w:p w14:paraId="3C1341CE" w14:textId="77777777" w:rsidR="00637CC2" w:rsidRPr="00637CC2" w:rsidRDefault="00637CC2" w:rsidP="002B34AE">
      <w:pPr>
        <w:spacing w:line="440" w:lineRule="exact"/>
        <w:rPr>
          <w:lang w:val="en-US"/>
        </w:rPr>
      </w:pPr>
      <w:r w:rsidRPr="00637CC2">
        <w:rPr>
          <w:lang w:val="en-US"/>
        </w:rPr>
        <w:t xml:space="preserve">Rorα – </w:t>
      </w:r>
      <w:r w:rsidRPr="00637CC2">
        <w:rPr>
          <w:lang w:val="en-GB"/>
        </w:rPr>
        <w:t>related orphan receptor alpha</w:t>
      </w:r>
    </w:p>
    <w:p w14:paraId="49D04AE3" w14:textId="77777777" w:rsidR="00637CC2" w:rsidRPr="00637CC2" w:rsidRDefault="00637CC2" w:rsidP="002B34AE">
      <w:pPr>
        <w:spacing w:line="440" w:lineRule="exact"/>
        <w:rPr>
          <w:lang w:val="de-DE"/>
        </w:rPr>
      </w:pPr>
      <w:r w:rsidRPr="00637CC2">
        <w:rPr>
          <w:lang w:val="en-GB"/>
        </w:rPr>
        <w:t xml:space="preserve">SCN – suprachiasmatic nucleus </w:t>
      </w:r>
    </w:p>
    <w:p w14:paraId="56D5B224" w14:textId="77777777" w:rsidR="00637CC2" w:rsidRPr="00637CC2" w:rsidRDefault="00637CC2" w:rsidP="002B34AE">
      <w:pPr>
        <w:spacing w:line="440" w:lineRule="exact"/>
        <w:rPr>
          <w:lang w:val="en-GB"/>
        </w:rPr>
      </w:pPr>
      <w:r w:rsidRPr="00637CC2">
        <w:rPr>
          <w:lang w:val="en-GB"/>
        </w:rPr>
        <w:t>SDF1 – stromal cell-derived factor 1 (</w:t>
      </w:r>
      <w:r w:rsidRPr="00637CC2">
        <w:rPr>
          <w:lang w:val="en-US"/>
        </w:rPr>
        <w:t>Cxcl12)</w:t>
      </w:r>
    </w:p>
    <w:p w14:paraId="5F1FFA73" w14:textId="77777777" w:rsidR="00637CC2" w:rsidRPr="00637CC2" w:rsidRDefault="00637CC2" w:rsidP="002B34AE">
      <w:pPr>
        <w:spacing w:line="440" w:lineRule="exact"/>
        <w:rPr>
          <w:lang w:val="en-GB"/>
        </w:rPr>
      </w:pPr>
      <w:r w:rsidRPr="00637CC2">
        <w:rPr>
          <w:lang w:val="en-GB"/>
        </w:rPr>
        <w:t>Sema – semaphorin</w:t>
      </w:r>
    </w:p>
    <w:p w14:paraId="68D7F2C7" w14:textId="77777777" w:rsidR="00637CC2" w:rsidRPr="00637CC2" w:rsidRDefault="00637CC2" w:rsidP="002B34AE">
      <w:pPr>
        <w:spacing w:line="440" w:lineRule="exact"/>
      </w:pPr>
      <w:r w:rsidRPr="00637CC2">
        <w:t>Sfrp - secreted frizzled related proteins</w:t>
      </w:r>
    </w:p>
    <w:p w14:paraId="3F89B6CD" w14:textId="77777777" w:rsidR="00637CC2" w:rsidRPr="00637CC2" w:rsidRDefault="00637CC2" w:rsidP="002B34AE">
      <w:pPr>
        <w:spacing w:line="440" w:lineRule="exact"/>
        <w:rPr>
          <w:lang w:val="en-US"/>
        </w:rPr>
      </w:pPr>
      <w:r w:rsidRPr="00637CC2">
        <w:rPr>
          <w:lang w:val="en-US"/>
        </w:rPr>
        <w:t>Shh – sonic hedgehog</w:t>
      </w:r>
    </w:p>
    <w:p w14:paraId="2136AFA4" w14:textId="77777777" w:rsidR="00637CC2" w:rsidRPr="00637CC2" w:rsidRDefault="00637CC2" w:rsidP="002B34AE">
      <w:pPr>
        <w:spacing w:line="440" w:lineRule="exact"/>
        <w:rPr>
          <w:lang w:val="en-US"/>
        </w:rPr>
      </w:pPr>
      <w:r w:rsidRPr="00637CC2">
        <w:rPr>
          <w:lang w:val="en-US"/>
        </w:rPr>
        <w:t>Srfp – Secreted frizzled related proteins</w:t>
      </w:r>
    </w:p>
    <w:p w14:paraId="49FCDFE6" w14:textId="77777777" w:rsidR="00637CC2" w:rsidRPr="00637CC2" w:rsidRDefault="00637CC2" w:rsidP="002B34AE">
      <w:pPr>
        <w:spacing w:line="440" w:lineRule="exact"/>
        <w:rPr>
          <w:lang w:val="en-GB"/>
        </w:rPr>
      </w:pPr>
      <w:r w:rsidRPr="00637CC2">
        <w:rPr>
          <w:lang w:val="en-GB"/>
        </w:rPr>
        <w:t>Tgf-b1 – transforming growth factor beta 1</w:t>
      </w:r>
    </w:p>
    <w:p w14:paraId="052652AD" w14:textId="77777777" w:rsidR="00637CC2" w:rsidRPr="00637CC2" w:rsidRDefault="00637CC2" w:rsidP="002B34AE">
      <w:pPr>
        <w:spacing w:line="440" w:lineRule="exact"/>
        <w:rPr>
          <w:lang w:val="en-US"/>
        </w:rPr>
      </w:pPr>
      <w:r w:rsidRPr="00637CC2">
        <w:rPr>
          <w:lang w:val="en-US"/>
        </w:rPr>
        <w:t>VEGF-A – vascular endothelial factor A</w:t>
      </w:r>
    </w:p>
    <w:p w14:paraId="2A3E5B57" w14:textId="77777777" w:rsidR="00637CC2" w:rsidRPr="00637CC2" w:rsidRDefault="00637CC2" w:rsidP="002B34AE">
      <w:pPr>
        <w:spacing w:line="440" w:lineRule="exact"/>
        <w:rPr>
          <w:lang w:val="en-US"/>
        </w:rPr>
      </w:pPr>
      <w:r w:rsidRPr="00637CC2">
        <w:rPr>
          <w:lang w:val="en-US"/>
        </w:rPr>
        <w:t xml:space="preserve">Zic – </w:t>
      </w:r>
      <w:r w:rsidRPr="00637CC2">
        <w:rPr>
          <w:iCs/>
        </w:rPr>
        <w:t>zi</w:t>
      </w:r>
      <w:r w:rsidRPr="00637CC2">
        <w:t xml:space="preserve">nc finger of the </w:t>
      </w:r>
      <w:r w:rsidRPr="00637CC2">
        <w:rPr>
          <w:i/>
          <w:iCs/>
        </w:rPr>
        <w:t>c</w:t>
      </w:r>
      <w:r w:rsidRPr="00637CC2">
        <w:t>erebellum</w:t>
      </w:r>
      <w:r w:rsidRPr="00637CC2">
        <w:rPr>
          <w:lang w:val="en-GB"/>
        </w:rPr>
        <w:t xml:space="preserve"> </w:t>
      </w:r>
      <w:r w:rsidRPr="00637CC2">
        <w:rPr>
          <w:lang w:val="en-US"/>
        </w:rPr>
        <w:t xml:space="preserve"> </w:t>
      </w:r>
    </w:p>
    <w:p w14:paraId="3542DDB1" w14:textId="77777777" w:rsidR="00637CC2" w:rsidRDefault="00637CC2">
      <w:r>
        <w:lastRenderedPageBreak/>
        <w:br w:type="page"/>
      </w:r>
    </w:p>
    <w:p w14:paraId="613F94E8" w14:textId="77777777" w:rsidR="00637CC2" w:rsidRDefault="00637CC2" w:rsidP="00637CC2">
      <w:pPr>
        <w:pStyle w:val="Heading1"/>
      </w:pPr>
      <w:bookmarkStart w:id="3" w:name="_Itroduction"/>
      <w:bookmarkEnd w:id="3"/>
      <w:r>
        <w:lastRenderedPageBreak/>
        <w:t>Itroduction</w:t>
      </w:r>
    </w:p>
    <w:p w14:paraId="5F407EAB" w14:textId="77777777" w:rsidR="00637CC2" w:rsidRDefault="00637CC2" w:rsidP="00637CC2">
      <w:r>
        <w:t xml:space="preserve">The optic pathway is a valuable model for studying axon guidance for several reasons: It is clearly defined and easily observed at the ventral surface of the brain. There is a single major neuronal subtype – the retinal </w:t>
      </w:r>
      <w:r w:rsidRPr="00124E1E">
        <w:t xml:space="preserve">ganglion cells (RGCs) relaying sensory information from the eyes to the brain, limiting potential confounding variables. Finally, the optic pathway has complex structure with RGC axons </w:t>
      </w:r>
      <w:r w:rsidRPr="00124E1E">
        <w:rPr>
          <w:lang w:val="en-GB"/>
        </w:rPr>
        <w:t>grow</w:t>
      </w:r>
      <w:r>
        <w:rPr>
          <w:lang w:val="en-GB"/>
        </w:rPr>
        <w:t>ing through</w:t>
      </w:r>
      <w:r>
        <w:t xml:space="preserve"> multiple decision points towards the brain </w:t>
      </w:r>
      <w:r w:rsidRPr="00124E1E">
        <w:rPr>
          <w:color w:val="FF0000"/>
          <w:highlight w:val="yellow"/>
        </w:rPr>
        <w:t>(Fig. 1)</w:t>
      </w:r>
      <w:r w:rsidRPr="00124E1E">
        <w:rPr>
          <w:highlight w:val="yellow"/>
        </w:rPr>
        <w:t>.</w:t>
      </w:r>
      <w:r>
        <w:t xml:space="preserve"> Many guidance cues </w:t>
      </w:r>
      <w:r w:rsidRPr="00183433">
        <w:t>(discussed below)</w:t>
      </w:r>
      <w:r>
        <w:t xml:space="preserve"> involved in the optic pathway </w:t>
      </w:r>
      <w:r w:rsidRPr="00183433">
        <w:t xml:space="preserve">formation </w:t>
      </w:r>
      <w:r>
        <w:t xml:space="preserve">have already been uncovered </w:t>
      </w:r>
      <w:r w:rsidRPr="003B6C4F">
        <w:t>(Herrera, Erskine and Morenilla-Palao, 2019)</w:t>
      </w:r>
      <w:r w:rsidRPr="00183433">
        <w:t>, however, there is much that still needs to be investigated. One such example</w:t>
      </w:r>
      <w:r>
        <w:t xml:space="preserve"> is the role of the meninges in the optic pathway development</w:t>
      </w:r>
      <w:r w:rsidRPr="00124E1E">
        <w:t>. The meninges are highly vascularized tissue which secretes variety of factors in close proximity to the developing brain tissue</w:t>
      </w:r>
      <w:r w:rsidRPr="00124E1E">
        <w:rPr>
          <w:color w:val="FF0000"/>
        </w:rPr>
        <w:t xml:space="preserve"> </w:t>
      </w:r>
      <w:r w:rsidRPr="00124E1E">
        <w:t>making it an</w:t>
      </w:r>
      <w:r>
        <w:t xml:space="preserve"> ideal vector for guidance signals </w:t>
      </w:r>
      <w:r w:rsidRPr="00F764DF">
        <w:t>(Suter, DeLoughery and Jaworski, 2017)</w:t>
      </w:r>
      <w:r>
        <w:t xml:space="preserve">. </w:t>
      </w:r>
      <w:r w:rsidRPr="0045270E">
        <w:t xml:space="preserve">Some meningeal factors such as </w:t>
      </w:r>
      <w:r>
        <w:t xml:space="preserve">the </w:t>
      </w:r>
      <w:r w:rsidRPr="00124E1E">
        <w:rPr>
          <w:lang w:val="en-GB"/>
        </w:rPr>
        <w:t xml:space="preserve">stromal cell-derived factor 1 </w:t>
      </w:r>
      <w:r>
        <w:rPr>
          <w:lang w:val="en-GB"/>
        </w:rPr>
        <w:t xml:space="preserve">– </w:t>
      </w:r>
      <w:r w:rsidRPr="0045270E">
        <w:t>SDF1</w:t>
      </w:r>
      <w:r>
        <w:t xml:space="preserve"> (</w:t>
      </w:r>
      <w:r w:rsidRPr="00A07F39">
        <w:t xml:space="preserve">Xiang </w:t>
      </w:r>
      <w:r w:rsidRPr="004E3E86">
        <w:rPr>
          <w:i/>
        </w:rPr>
        <w:t>et al.</w:t>
      </w:r>
      <w:r w:rsidRPr="00A07F39">
        <w:t xml:space="preserve"> 2002)</w:t>
      </w:r>
      <w:r w:rsidRPr="0045270E">
        <w:t xml:space="preserve">, </w:t>
      </w:r>
      <w:r>
        <w:t xml:space="preserve">bone morphogenetic proteins – </w:t>
      </w:r>
      <w:r w:rsidRPr="0045270E">
        <w:t>BMPs</w:t>
      </w:r>
      <w:r>
        <w:t xml:space="preserve"> (</w:t>
      </w:r>
      <w:r w:rsidRPr="001B04AC">
        <w:t>Yam and Charron, 2013</w:t>
      </w:r>
      <w:r>
        <w:t>)</w:t>
      </w:r>
      <w:r w:rsidRPr="0045270E">
        <w:t xml:space="preserve">, </w:t>
      </w:r>
      <w:r>
        <w:t xml:space="preserve">transforming growth factors – </w:t>
      </w:r>
      <w:r w:rsidRPr="0045270E">
        <w:t xml:space="preserve">TGFs (Dasgupta and Jeong, 2019), </w:t>
      </w:r>
      <w:r>
        <w:t xml:space="preserve">Semaphorins – </w:t>
      </w:r>
      <w:r w:rsidRPr="0045270E">
        <w:t>Sema</w:t>
      </w:r>
      <w:r>
        <w:t>s</w:t>
      </w:r>
      <w:r w:rsidRPr="0045270E">
        <w:t xml:space="preserve"> (Raper, 2000) and</w:t>
      </w:r>
      <w:r>
        <w:t xml:space="preserve"> insulin-like growth factor 2 –</w:t>
      </w:r>
      <w:r w:rsidRPr="0045270E">
        <w:t xml:space="preserve"> IGF2 (Ziegler et al., 2012) have already been implicated in nervous system development. </w:t>
      </w:r>
      <w:r>
        <w:t xml:space="preserve">Those factors were further investigated here for their potential roles in the optic pathway formation. </w:t>
      </w:r>
    </w:p>
    <w:p w14:paraId="48483FA9" w14:textId="77777777" w:rsidR="00637CC2" w:rsidRDefault="00637CC2" w:rsidP="00637CC2">
      <w:pPr>
        <w:rPr>
          <w:color w:val="000000" w:themeColor="text1"/>
        </w:rPr>
      </w:pPr>
      <w:r>
        <w:rPr>
          <w:noProof/>
          <w:lang w:val="en-US"/>
        </w:rPr>
        <w:lastRenderedPageBreak/>
        <w:drawing>
          <wp:anchor distT="0" distB="0" distL="114300" distR="114300" simplePos="0" relativeHeight="251659264" behindDoc="0" locked="0" layoutInCell="1" allowOverlap="1" wp14:anchorId="244E2315" wp14:editId="64A4B57E">
            <wp:simplePos x="0" y="0"/>
            <wp:positionH relativeFrom="column">
              <wp:posOffset>3311525</wp:posOffset>
            </wp:positionH>
            <wp:positionV relativeFrom="paragraph">
              <wp:posOffset>1014730</wp:posOffset>
            </wp:positionV>
            <wp:extent cx="2413859" cy="621030"/>
            <wp:effectExtent l="0" t="0" r="5715"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d.png"/>
                    <pic:cNvPicPr/>
                  </pic:nvPicPr>
                  <pic:blipFill rotWithShape="1">
                    <a:blip r:embed="rId9">
                      <a:extLst>
                        <a:ext uri="{28A0092B-C50C-407E-A947-70E740481C1C}">
                          <a14:useLocalDpi xmlns:a14="http://schemas.microsoft.com/office/drawing/2010/main" val="0"/>
                        </a:ext>
                      </a:extLst>
                    </a:blip>
                    <a:srcRect l="24609" t="89993" r="20189"/>
                    <a:stretch/>
                  </pic:blipFill>
                  <pic:spPr bwMode="auto">
                    <a:xfrm>
                      <a:off x="0" y="0"/>
                      <a:ext cx="2413859" cy="621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DD38CF3" wp14:editId="57D30883">
            <wp:extent cx="4533900" cy="58060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d.png"/>
                    <pic:cNvPicPr/>
                  </pic:nvPicPr>
                  <pic:blipFill rotWithShape="1">
                    <a:blip r:embed="rId9">
                      <a:extLst>
                        <a:ext uri="{28A0092B-C50C-407E-A947-70E740481C1C}">
                          <a14:useLocalDpi xmlns:a14="http://schemas.microsoft.com/office/drawing/2010/main" val="0"/>
                        </a:ext>
                      </a:extLst>
                    </a:blip>
                    <a:srcRect b="9756"/>
                    <a:stretch/>
                  </pic:blipFill>
                  <pic:spPr bwMode="auto">
                    <a:xfrm>
                      <a:off x="0" y="0"/>
                      <a:ext cx="4545694" cy="5821177"/>
                    </a:xfrm>
                    <a:prstGeom prst="rect">
                      <a:avLst/>
                    </a:prstGeom>
                    <a:ln>
                      <a:noFill/>
                    </a:ln>
                    <a:extLst>
                      <a:ext uri="{53640926-AAD7-44D8-BBD7-CCE9431645EC}">
                        <a14:shadowObscured xmlns:a14="http://schemas.microsoft.com/office/drawing/2010/main"/>
                      </a:ext>
                    </a:extLst>
                  </pic:spPr>
                </pic:pic>
              </a:graphicData>
            </a:graphic>
          </wp:inline>
        </w:drawing>
      </w:r>
    </w:p>
    <w:p w14:paraId="16BF128F" w14:textId="11BA3953" w:rsidR="00637CC2" w:rsidRPr="009D11AD" w:rsidRDefault="00637CC2" w:rsidP="009D11AD">
      <w:pPr>
        <w:spacing w:line="240" w:lineRule="auto"/>
        <w:rPr>
          <w:color w:val="000000" w:themeColor="text1"/>
          <w:lang w:val="en-US"/>
        </w:rPr>
      </w:pPr>
      <w:r w:rsidRPr="009D11AD">
        <w:rPr>
          <w:b/>
          <w:color w:val="000000" w:themeColor="text1"/>
        </w:rPr>
        <w:t xml:space="preserve">Figure 1. </w:t>
      </w:r>
      <w:r w:rsidR="009D11AD" w:rsidRPr="009D11AD">
        <w:rPr>
          <w:b/>
          <w:color w:val="000000" w:themeColor="text1"/>
          <w:lang w:val="en-US"/>
        </w:rPr>
        <w:t>Optic pathway (mouse).</w:t>
      </w:r>
      <w:r w:rsidR="009D11AD">
        <w:rPr>
          <w:color w:val="000000" w:themeColor="text1"/>
          <w:lang w:val="en-US"/>
        </w:rPr>
        <w:t xml:space="preserve"> Retinal ganglion cell axons travel from the retina, through the optic disc, via the optic nerve, to the optic chiasm. There, they continue either contra or ipsilaterally to the optic tract and the higher visual centers. Tak</w:t>
      </w:r>
      <w:r w:rsidR="001F07A7">
        <w:rPr>
          <w:color w:val="000000" w:themeColor="text1"/>
          <w:lang w:val="en-US"/>
        </w:rPr>
        <w:t>en from Erskine and Herrera (201</w:t>
      </w:r>
      <w:r w:rsidR="009D11AD">
        <w:rPr>
          <w:color w:val="000000" w:themeColor="text1"/>
          <w:lang w:val="en-US"/>
        </w:rPr>
        <w:t>4).</w:t>
      </w:r>
    </w:p>
    <w:p w14:paraId="243C636A" w14:textId="77777777" w:rsidR="002541DF" w:rsidRDefault="002541DF" w:rsidP="00B801E2"/>
    <w:p w14:paraId="0982D0C0" w14:textId="77777777" w:rsidR="002B34AE" w:rsidRDefault="002B34AE">
      <w:pPr>
        <w:spacing w:line="276" w:lineRule="auto"/>
        <w:jc w:val="left"/>
        <w:rPr>
          <w:rFonts w:eastAsiaTheme="majorEastAsia" w:cstheme="majorBidi"/>
          <w:color w:val="365F91" w:themeColor="accent1" w:themeShade="BF"/>
          <w:szCs w:val="26"/>
        </w:rPr>
      </w:pPr>
      <w:r>
        <w:br w:type="page"/>
      </w:r>
    </w:p>
    <w:p w14:paraId="3B37BB76" w14:textId="43C8CD8F" w:rsidR="00637CC2" w:rsidRDefault="00637CC2" w:rsidP="00637CC2">
      <w:pPr>
        <w:pStyle w:val="Heading2"/>
      </w:pPr>
      <w:r w:rsidRPr="002541DF">
        <w:lastRenderedPageBreak/>
        <w:t>Optic pathway structure and development</w:t>
      </w:r>
    </w:p>
    <w:p w14:paraId="641F6A98" w14:textId="77777777" w:rsidR="00637CC2" w:rsidRPr="00EA205D" w:rsidRDefault="00637CC2" w:rsidP="00637CC2">
      <w:r>
        <w:t xml:space="preserve">The </w:t>
      </w:r>
      <w:r w:rsidRPr="00404FF5">
        <w:t xml:space="preserve">cell bodies of </w:t>
      </w:r>
      <w:r>
        <w:t xml:space="preserve">RGCs are located in the neural retina. RGC axons grow through multiple decision points. They (1) </w:t>
      </w:r>
      <w:r w:rsidRPr="0018277C">
        <w:t xml:space="preserve">grow to the optic </w:t>
      </w:r>
      <w:r>
        <w:t>fibre</w:t>
      </w:r>
      <w:r w:rsidRPr="0018277C">
        <w:t xml:space="preserve"> layer at the inner surface of the retina, </w:t>
      </w:r>
      <w:r>
        <w:t>(2) extend</w:t>
      </w:r>
      <w:r w:rsidRPr="0018277C">
        <w:t xml:space="preserve"> to the optic disc, </w:t>
      </w:r>
      <w:r>
        <w:t xml:space="preserve">(3) </w:t>
      </w:r>
      <w:r w:rsidRPr="0018277C">
        <w:t xml:space="preserve">exit the eye, </w:t>
      </w:r>
      <w:r>
        <w:t xml:space="preserve">(4) </w:t>
      </w:r>
      <w:r w:rsidRPr="0018277C">
        <w:t xml:space="preserve">grow to the optic chiasm where, in </w:t>
      </w:r>
      <w:r>
        <w:t xml:space="preserve">species with binocular vision, they chose to either project contralaterally </w:t>
      </w:r>
      <w:r w:rsidRPr="0018277C">
        <w:t>cross</w:t>
      </w:r>
      <w:r>
        <w:t>ing</w:t>
      </w:r>
      <w:r w:rsidRPr="0018277C">
        <w:t xml:space="preserve"> the ventral midline of the b</w:t>
      </w:r>
      <w:r>
        <w:t>rain or project ipsilaterally, and finally, (5) reach</w:t>
      </w:r>
      <w:r w:rsidRPr="0018277C">
        <w:t xml:space="preserve"> the primary visual centers</w:t>
      </w:r>
      <w:r>
        <w:t xml:space="preserve"> of the brain – </w:t>
      </w:r>
      <w:r w:rsidRPr="0018277C">
        <w:t xml:space="preserve">superior colliculus and lateral geniculate nucleus in </w:t>
      </w:r>
      <w:r w:rsidRPr="00EA205D">
        <w:t xml:space="preserve">mammals </w:t>
      </w:r>
      <w:r w:rsidRPr="002A6AF2">
        <w:t>(Herrera, Erskine and Morenilla-Palao, 2019).</w:t>
      </w:r>
    </w:p>
    <w:p w14:paraId="2449230F" w14:textId="426BA10F" w:rsidR="00637CC2" w:rsidRPr="002A6AF2" w:rsidRDefault="002A6AF2" w:rsidP="002A6AF2">
      <w:pPr>
        <w:pStyle w:val="Heading31"/>
      </w:pPr>
      <w:r w:rsidRPr="002A6AF2">
        <w:t xml:space="preserve">(1) </w:t>
      </w:r>
      <w:r w:rsidR="00637CC2" w:rsidRPr="002A6AF2">
        <w:t xml:space="preserve">Extension to the optic </w:t>
      </w:r>
      <w:r w:rsidRPr="002A6AF2">
        <w:t>fiber</w:t>
      </w:r>
      <w:r w:rsidR="00637CC2" w:rsidRPr="002A6AF2">
        <w:t xml:space="preserve"> layer</w:t>
      </w:r>
    </w:p>
    <w:p w14:paraId="765D4F62" w14:textId="68300058" w:rsidR="002A6AF2" w:rsidRPr="008A689D" w:rsidRDefault="00637CC2" w:rsidP="008A689D">
      <w:r w:rsidRPr="003959DB">
        <w:t xml:space="preserve">The first step in </w:t>
      </w:r>
      <w:r>
        <w:t>RGC</w:t>
      </w:r>
      <w:r w:rsidRPr="003959DB">
        <w:t xml:space="preserve"> axon pathfinding is extension to </w:t>
      </w:r>
      <w:r>
        <w:t>the optic fiber layer. This is achieved via combination of repulsive signalling from the inner retina and the attractive properties of the optic fiber layer</w:t>
      </w:r>
      <w:r w:rsidR="008A689D">
        <w:t>.</w:t>
      </w:r>
      <w:r>
        <w:t xml:space="preserve"> At the optic fiber layer axonal growth is stimulated by glial endfeet </w:t>
      </w:r>
      <w:r w:rsidRPr="003B6C4F">
        <w:t xml:space="preserve">(Stier and Schlosshauer, 1995) and </w:t>
      </w:r>
      <w:r>
        <w:t xml:space="preserve">the neural cell adhesion molecule – NCAM </w:t>
      </w:r>
      <w:r w:rsidRPr="003B6C4F">
        <w:t xml:space="preserve">(Halfter </w:t>
      </w:r>
      <w:r w:rsidRPr="004E3E86">
        <w:rPr>
          <w:i/>
        </w:rPr>
        <w:t>et al.</w:t>
      </w:r>
      <w:r w:rsidRPr="003B6C4F">
        <w:t xml:space="preserve">, 1987; Brittis </w:t>
      </w:r>
      <w:r w:rsidRPr="004E3E86">
        <w:rPr>
          <w:i/>
        </w:rPr>
        <w:t>et al.</w:t>
      </w:r>
      <w:r w:rsidRPr="003B6C4F">
        <w:t>, 1995). The</w:t>
      </w:r>
      <w:r>
        <w:t xml:space="preserve"> inner nuclear layer of the retina secretes inhibitory molecules – Slits, which act on roundabout 2 (Robo2) receptors present on most RGCs preventing axons </w:t>
      </w:r>
      <w:r w:rsidRPr="002A6AF2">
        <w:t xml:space="preserve">from growing into the retina. Disrupting Slit/Robo2 </w:t>
      </w:r>
      <w:r w:rsidRPr="002A6AF2">
        <w:rPr>
          <w:lang w:val="en-GB"/>
        </w:rPr>
        <w:t>signalling</w:t>
      </w:r>
      <w:r w:rsidRPr="002A6AF2">
        <w:t xml:space="preserve"> leads to aberrant axon outgrowth into the retina (Thompson </w:t>
      </w:r>
      <w:r w:rsidRPr="002A6AF2">
        <w:rPr>
          <w:i/>
        </w:rPr>
        <w:t>et al.</w:t>
      </w:r>
      <w:r w:rsidRPr="002A6AF2">
        <w:t>, 2006, 2009).</w:t>
      </w:r>
      <w:r w:rsidRPr="002A6AF2">
        <w:rPr>
          <w:color w:val="FF0000"/>
        </w:rPr>
        <w:t xml:space="preserve"> </w:t>
      </w:r>
      <w:r w:rsidRPr="002A6AF2">
        <w:t>Secreted frizzled related proteins</w:t>
      </w:r>
      <w:r w:rsidRPr="00B7155C">
        <w:t xml:space="preserve"> </w:t>
      </w:r>
      <w:r>
        <w:t xml:space="preserve">(Sfrp) also play a role </w:t>
      </w:r>
      <w:r w:rsidRPr="002A6AF2">
        <w:t xml:space="preserve">in preventing aberrant growth into the retina. Sfrp elimination shows phenotype similar to Slit/Robo disruption with axons growing into the retina (Marcos </w:t>
      </w:r>
      <w:r w:rsidRPr="002A6AF2">
        <w:rPr>
          <w:i/>
        </w:rPr>
        <w:t>et al.</w:t>
      </w:r>
      <w:r w:rsidRPr="002A6AF2">
        <w:t>, 2015</w:t>
      </w:r>
      <w:r w:rsidRPr="004E3E86">
        <w:rPr>
          <w:rFonts w:ascii="Helvetica" w:hAnsi="Helvetica"/>
          <w:sz w:val="18"/>
          <w:szCs w:val="18"/>
        </w:rPr>
        <w:t>)</w:t>
      </w:r>
      <w:r w:rsidRPr="004E3E86">
        <w:t>.</w:t>
      </w:r>
      <w:r>
        <w:rPr>
          <w:color w:val="FF0000"/>
        </w:rPr>
        <w:t xml:space="preserve"> </w:t>
      </w:r>
      <w:r>
        <w:t xml:space="preserve">A planar cell polarity protein expressed by the RGCs – </w:t>
      </w:r>
      <w:r>
        <w:lastRenderedPageBreak/>
        <w:t xml:space="preserve">Vangl2 also plays an important role in guiding axons at this stage. RGCs axons of mice deficient in this protein grow through the retina and accumulate at the subretinal space (Leung </w:t>
      </w:r>
      <w:r w:rsidRPr="004E3E86">
        <w:rPr>
          <w:i/>
        </w:rPr>
        <w:t>et al.</w:t>
      </w:r>
      <w:r>
        <w:t xml:space="preserve">, 2015). </w:t>
      </w:r>
      <w:r w:rsidR="002A6AF2">
        <w:rPr>
          <w:lang w:val="en-US"/>
        </w:rPr>
        <w:t xml:space="preserve"> </w:t>
      </w:r>
    </w:p>
    <w:p w14:paraId="41FAD296" w14:textId="7A8F1B81" w:rsidR="002A6AF2" w:rsidRDefault="002A6AF2" w:rsidP="002A6AF2">
      <w:pPr>
        <w:pStyle w:val="Heading31"/>
      </w:pPr>
      <w:r>
        <w:rPr>
          <w:lang w:val="en-US"/>
        </w:rPr>
        <w:t xml:space="preserve">(2) </w:t>
      </w:r>
      <w:r w:rsidR="00637CC2">
        <w:t>Reaching the optic disc</w:t>
      </w:r>
    </w:p>
    <w:p w14:paraId="485BA2E5" w14:textId="77777777" w:rsidR="00637CC2" w:rsidRPr="009E6A17" w:rsidRDefault="00637CC2" w:rsidP="00637CC2">
      <w:pPr>
        <w:tabs>
          <w:tab w:val="left" w:pos="2790"/>
        </w:tabs>
        <w:rPr>
          <w:highlight w:val="yellow"/>
        </w:rPr>
      </w:pPr>
      <w:r>
        <w:t xml:space="preserve">RGC axons grow towards the optic disc even in mouse models with defective growth into the optic fiber layer (e. g. Slit1/2 or Robo mutants, see </w:t>
      </w:r>
      <w:r w:rsidRPr="00787132">
        <w:t xml:space="preserve">Thompson </w:t>
      </w:r>
      <w:r w:rsidRPr="004E3E86">
        <w:rPr>
          <w:i/>
        </w:rPr>
        <w:t>et al.</w:t>
      </w:r>
      <w:r w:rsidRPr="00787132">
        <w:t>, 2006</w:t>
      </w:r>
      <w:r>
        <w:t xml:space="preserve">). No long range guidance cue has been identified – attractive and repulsive gradients are thought to guide the axons centrally. Chondroitin sulfate proteoglycans (CSPGs) wave moving from the center to the periphery controls RGCs </w:t>
      </w:r>
      <w:r w:rsidRPr="009E6A17">
        <w:t xml:space="preserve">generation (Brittis </w:t>
      </w:r>
      <w:r w:rsidRPr="009E6A17">
        <w:rPr>
          <w:i/>
        </w:rPr>
        <w:t>et al.</w:t>
      </w:r>
      <w:r w:rsidRPr="009E6A17">
        <w:t>, 1</w:t>
      </w:r>
      <w:r>
        <w:t>992)</w:t>
      </w:r>
      <w:r w:rsidRPr="009E6A17">
        <w:t>a</w:t>
      </w:r>
      <w:r>
        <w:t xml:space="preserve">nd together with Slit2 secreted from the lens repulse axons away from the retinal </w:t>
      </w:r>
      <w:r w:rsidRPr="004E3E86">
        <w:t xml:space="preserve">periphery (Thompson </w:t>
      </w:r>
      <w:r w:rsidRPr="004E3E86">
        <w:rPr>
          <w:i/>
        </w:rPr>
        <w:t>et al.</w:t>
      </w:r>
      <w:r w:rsidRPr="004E3E86">
        <w:t>, 2006). At the same time, sonic hedgehog (Shh) expressed in gradi</w:t>
      </w:r>
      <w:r w:rsidRPr="0081248A">
        <w:t>ent with high central concentration decreasing towards the outer retina</w:t>
      </w:r>
      <w:r>
        <w:t>, attracts the axons centrally</w:t>
      </w:r>
      <w:r w:rsidRPr="0081248A">
        <w:t xml:space="preserve">. Disruption of Shh </w:t>
      </w:r>
      <w:r>
        <w:t>signalling</w:t>
      </w:r>
      <w:r w:rsidRPr="0081248A">
        <w:t xml:space="preserve"> leads to random growth of RGC axons </w:t>
      </w:r>
      <w:r w:rsidRPr="009E6A17">
        <w:rPr>
          <w:lang w:val="en-GB"/>
        </w:rPr>
        <w:t xml:space="preserve">(Kolpak, Zhang and Bao, 2005). </w:t>
      </w:r>
    </w:p>
    <w:p w14:paraId="7E84F6F1" w14:textId="146A88FD" w:rsidR="00637CC2" w:rsidRDefault="002A6AF2" w:rsidP="002A6AF2">
      <w:pPr>
        <w:pStyle w:val="Heading31"/>
        <w:rPr>
          <w:lang w:val="en-GB"/>
        </w:rPr>
      </w:pPr>
      <w:r>
        <w:rPr>
          <w:lang w:val="en-GB"/>
        </w:rPr>
        <w:t xml:space="preserve">(3) </w:t>
      </w:r>
      <w:r w:rsidR="00637CC2">
        <w:rPr>
          <w:lang w:val="en-GB"/>
        </w:rPr>
        <w:t>Exiting the eye</w:t>
      </w:r>
    </w:p>
    <w:p w14:paraId="4E026DE4" w14:textId="77777777" w:rsidR="00637CC2" w:rsidRDefault="00637CC2" w:rsidP="00637CC2">
      <w:pPr>
        <w:tabs>
          <w:tab w:val="left" w:pos="2790"/>
        </w:tabs>
        <w:rPr>
          <w:color w:val="FF0000"/>
          <w:lang w:val="en-GB"/>
        </w:rPr>
      </w:pPr>
      <w:r>
        <w:rPr>
          <w:lang w:val="en-GB"/>
        </w:rPr>
        <w:t xml:space="preserve">Netrin-1 </w:t>
      </w:r>
      <w:r w:rsidRPr="006D6C19">
        <w:rPr>
          <w:lang w:val="en-GB"/>
        </w:rPr>
        <w:t>expressed by the glial cells at the optic disc</w:t>
      </w:r>
      <w:r>
        <w:rPr>
          <w:lang w:val="en-GB"/>
        </w:rPr>
        <w:t xml:space="preserve"> attracts the RGC axons via the DCC (deleted in colorectal carcinoma) </w:t>
      </w:r>
      <w:r w:rsidRPr="00EF1275">
        <w:rPr>
          <w:lang w:val="en-GB"/>
        </w:rPr>
        <w:t xml:space="preserve">receptor (Torre </w:t>
      </w:r>
      <w:r w:rsidRPr="00EF1275">
        <w:rPr>
          <w:i/>
          <w:lang w:val="en-GB"/>
        </w:rPr>
        <w:t>et al.</w:t>
      </w:r>
      <w:r w:rsidRPr="00EF1275">
        <w:rPr>
          <w:lang w:val="en-GB"/>
        </w:rPr>
        <w:t xml:space="preserve">, 1997). </w:t>
      </w:r>
      <w:r>
        <w:rPr>
          <w:lang w:val="en-GB"/>
        </w:rPr>
        <w:t>Lack of N</w:t>
      </w:r>
      <w:r w:rsidRPr="00EF1275">
        <w:rPr>
          <w:lang w:val="en-GB"/>
        </w:rPr>
        <w:t xml:space="preserve">etrin/DCC signalling leads to small optic nerves due to axons failing to exit the eye (Deiner </w:t>
      </w:r>
      <w:r w:rsidRPr="00EF1275">
        <w:rPr>
          <w:i/>
          <w:lang w:val="en-GB"/>
        </w:rPr>
        <w:t>et al.</w:t>
      </w:r>
      <w:r w:rsidRPr="00EF1275">
        <w:rPr>
          <w:lang w:val="en-GB"/>
        </w:rPr>
        <w:t xml:space="preserve">, 1997). Defects in BMP receptor 1B (mouse models) also lead to impaired exit from the eye (Liu, </w:t>
      </w:r>
      <w:r w:rsidRPr="00EF1275">
        <w:t xml:space="preserve">Wilson and Reh, </w:t>
      </w:r>
      <w:r w:rsidRPr="00EF1275">
        <w:rPr>
          <w:lang w:val="en-GB"/>
        </w:rPr>
        <w:t>2003).</w:t>
      </w:r>
      <w:r w:rsidRPr="00054CFE">
        <w:rPr>
          <w:lang w:val="en-GB"/>
        </w:rPr>
        <w:t xml:space="preserve"> </w:t>
      </w:r>
      <w:r>
        <w:rPr>
          <w:lang w:val="en-GB"/>
        </w:rPr>
        <w:t xml:space="preserve"> For axons to complete the exit the initial attractive signal of netrin-1 needs to </w:t>
      </w:r>
      <w:r>
        <w:rPr>
          <w:lang w:val="en-GB"/>
        </w:rPr>
        <w:lastRenderedPageBreak/>
        <w:t xml:space="preserve">be overcome. </w:t>
      </w:r>
      <w:r w:rsidRPr="004112C9">
        <w:rPr>
          <w:lang w:val="en-GB"/>
        </w:rPr>
        <w:t>This is potentially achieved by laminin-1 modulating cAMP levels in RGC growth</w:t>
      </w:r>
      <w:r>
        <w:rPr>
          <w:lang w:val="en-GB"/>
        </w:rPr>
        <w:t xml:space="preserve"> </w:t>
      </w:r>
      <w:r w:rsidRPr="004112C9">
        <w:rPr>
          <w:lang w:val="en-GB"/>
        </w:rPr>
        <w:t xml:space="preserve">cones and converting the attraction signal </w:t>
      </w:r>
      <w:r>
        <w:rPr>
          <w:lang w:val="en-GB"/>
        </w:rPr>
        <w:t>of N</w:t>
      </w:r>
      <w:r w:rsidRPr="004112C9">
        <w:rPr>
          <w:lang w:val="en-GB"/>
        </w:rPr>
        <w:t>etrin-1 to repulsion</w:t>
      </w:r>
      <w:r w:rsidRPr="003148D4">
        <w:t xml:space="preserve"> </w:t>
      </w:r>
      <w:r w:rsidRPr="00EF1275">
        <w:rPr>
          <w:lang w:val="en-GB"/>
        </w:rPr>
        <w:t xml:space="preserve">(Hopker </w:t>
      </w:r>
      <w:r w:rsidRPr="00EF1275">
        <w:rPr>
          <w:i/>
          <w:lang w:val="en-GB"/>
        </w:rPr>
        <w:t>et al.</w:t>
      </w:r>
      <w:r w:rsidRPr="00EF1275">
        <w:rPr>
          <w:lang w:val="en-GB"/>
        </w:rPr>
        <w:t xml:space="preserve">, 1999). </w:t>
      </w:r>
      <w:r>
        <w:rPr>
          <w:lang w:val="en-GB"/>
        </w:rPr>
        <w:t>Ephrin B (</w:t>
      </w:r>
      <w:r w:rsidRPr="00EF1275">
        <w:rPr>
          <w:lang w:val="en-GB"/>
        </w:rPr>
        <w:t>EphB</w:t>
      </w:r>
      <w:r>
        <w:rPr>
          <w:lang w:val="en-GB"/>
        </w:rPr>
        <w:t>)</w:t>
      </w:r>
      <w:r w:rsidRPr="00EF1275">
        <w:rPr>
          <w:lang w:val="en-GB"/>
        </w:rPr>
        <w:t xml:space="preserve"> signalling appears to also be important for optic </w:t>
      </w:r>
      <w:r w:rsidRPr="004112C9">
        <w:rPr>
          <w:lang w:val="en-GB"/>
        </w:rPr>
        <w:t xml:space="preserve">disc exiting of dorsal (but not ventral) RGC axons with 33% of </w:t>
      </w:r>
      <w:r>
        <w:t xml:space="preserve">EphB2 EphB3 double null mutants showing disrupted pathfinding at the optic disc </w:t>
      </w:r>
      <w:r w:rsidRPr="00EF1275">
        <w:t xml:space="preserve">(Birgbauer </w:t>
      </w:r>
      <w:r w:rsidRPr="00EF1275">
        <w:rPr>
          <w:i/>
        </w:rPr>
        <w:t>et al.</w:t>
      </w:r>
      <w:r w:rsidRPr="00EF1275">
        <w:t>, 2000).</w:t>
      </w:r>
    </w:p>
    <w:p w14:paraId="4E3EA4DC" w14:textId="0AC01CBD" w:rsidR="00637CC2" w:rsidRDefault="002A6AF2" w:rsidP="002A6AF2">
      <w:pPr>
        <w:pStyle w:val="Heading31"/>
        <w:rPr>
          <w:lang w:val="en-GB"/>
        </w:rPr>
      </w:pPr>
      <w:r>
        <w:rPr>
          <w:lang w:val="en-GB"/>
        </w:rPr>
        <w:t xml:space="preserve">(4) </w:t>
      </w:r>
      <w:r w:rsidR="00637CC2">
        <w:rPr>
          <w:lang w:val="en-GB"/>
        </w:rPr>
        <w:t>Optic chiasm</w:t>
      </w:r>
    </w:p>
    <w:p w14:paraId="421397BA" w14:textId="5366F187" w:rsidR="00637CC2" w:rsidRDefault="00637CC2" w:rsidP="008A689D">
      <w:pPr>
        <w:tabs>
          <w:tab w:val="left" w:pos="2790"/>
        </w:tabs>
        <w:rPr>
          <w:lang w:val="en-GB"/>
        </w:rPr>
      </w:pPr>
      <w:r w:rsidRPr="00F85ADC">
        <w:rPr>
          <w:lang w:val="en-GB"/>
        </w:rPr>
        <w:t xml:space="preserve">After exiting the eye the RGC axons grow through the optic nerve to the optic chiasm guided via contact inhibition by Slit2 </w:t>
      </w:r>
      <w:r w:rsidRPr="00F85ADC">
        <w:t>(Plump et al., 2002)</w:t>
      </w:r>
      <w:r w:rsidRPr="00F85ADC">
        <w:rPr>
          <w:lang w:val="en-GB"/>
        </w:rPr>
        <w:t xml:space="preserve"> and Sema5A </w:t>
      </w:r>
      <w:r w:rsidRPr="00F85ADC">
        <w:t xml:space="preserve">(Oster, Bodeker, He and Sretavan, 2003) </w:t>
      </w:r>
      <w:r w:rsidRPr="00F85ADC">
        <w:rPr>
          <w:lang w:val="en-GB"/>
        </w:rPr>
        <w:t>encasing the nerve, preventing axons</w:t>
      </w:r>
      <w:r>
        <w:rPr>
          <w:lang w:val="en-GB"/>
        </w:rPr>
        <w:t xml:space="preserve"> from wandering</w:t>
      </w:r>
      <w:r w:rsidRPr="002C052C">
        <w:rPr>
          <w:lang w:val="en-GB"/>
        </w:rPr>
        <w:t>.</w:t>
      </w:r>
      <w:r>
        <w:rPr>
          <w:lang w:val="en-GB"/>
        </w:rPr>
        <w:t xml:space="preserve"> The optic chiasm is the crossover point for optic pathway neurons. </w:t>
      </w:r>
      <w:r w:rsidRPr="00047171">
        <w:rPr>
          <w:lang w:val="en-GB"/>
        </w:rPr>
        <w:t xml:space="preserve">Slits are present around the tracks leading to the chiasm but are absent from the midline where </w:t>
      </w:r>
      <w:r>
        <w:rPr>
          <w:lang w:val="en-GB"/>
        </w:rPr>
        <w:t>axons cross. In the absence of S</w:t>
      </w:r>
      <w:r w:rsidRPr="00047171">
        <w:rPr>
          <w:lang w:val="en-GB"/>
        </w:rPr>
        <w:t xml:space="preserve">lit signalling axons wander away from the path or cross into the wrong nerve (Plump </w:t>
      </w:r>
      <w:r w:rsidRPr="004E3E86">
        <w:rPr>
          <w:i/>
          <w:lang w:val="en-GB"/>
        </w:rPr>
        <w:t>et al.</w:t>
      </w:r>
      <w:r w:rsidRPr="00047171">
        <w:rPr>
          <w:lang w:val="en-GB"/>
        </w:rPr>
        <w:t xml:space="preserve">, 2002). </w:t>
      </w:r>
      <w:r>
        <w:rPr>
          <w:lang w:val="en-GB"/>
        </w:rPr>
        <w:t xml:space="preserve">In species with binocular vision, some axons, originating specifically from the areas of visual overlap in the retina, do not cross and instead make a 45° turn and project </w:t>
      </w:r>
      <w:r w:rsidRPr="00DE4448">
        <w:rPr>
          <w:lang w:val="en-GB"/>
        </w:rPr>
        <w:t xml:space="preserve">ipsilaterally </w:t>
      </w:r>
      <w:r w:rsidRPr="00DE4448">
        <w:t>(</w:t>
      </w:r>
      <w:r w:rsidRPr="00DE4448">
        <w:rPr>
          <w:lang w:val="en-GB"/>
        </w:rPr>
        <w:t>Jeffery and Erskine, 2005)</w:t>
      </w:r>
      <w:r>
        <w:rPr>
          <w:lang w:val="en-GB"/>
        </w:rPr>
        <w:t xml:space="preserve">. The amount of ipsilateral projections depends on the extent of binocular vision. In rodents, only 2-3% of neurons (originating from the peripheral ventrotemporal region of the retina) project ipsilaterally </w:t>
      </w:r>
      <w:r w:rsidRPr="00DE4448">
        <w:rPr>
          <w:lang w:val="en-GB"/>
        </w:rPr>
        <w:t xml:space="preserve">(Cowey and Perry, 1979) while in primates who experience superior binocular vision </w:t>
      </w:r>
      <w:r>
        <w:rPr>
          <w:lang w:val="en-GB"/>
        </w:rPr>
        <w:t xml:space="preserve">and depth perception up to 45% of neurons (from the temporal retina) project to the same side </w:t>
      </w:r>
      <w:r w:rsidRPr="00F4608A">
        <w:rPr>
          <w:lang w:val="en-GB"/>
        </w:rPr>
        <w:t xml:space="preserve">(Fukuda </w:t>
      </w:r>
      <w:r w:rsidRPr="004E3E86">
        <w:rPr>
          <w:i/>
          <w:lang w:val="en-GB"/>
        </w:rPr>
        <w:t>et al.</w:t>
      </w:r>
      <w:r w:rsidRPr="00F4608A">
        <w:rPr>
          <w:lang w:val="en-GB"/>
        </w:rPr>
        <w:t>, 1989</w:t>
      </w:r>
      <w:r>
        <w:rPr>
          <w:lang w:val="en-GB"/>
        </w:rPr>
        <w:t xml:space="preserve">; </w:t>
      </w:r>
      <w:r w:rsidRPr="00F4608A">
        <w:rPr>
          <w:lang w:val="en-GB"/>
        </w:rPr>
        <w:t>Jeffery and Erskine, 2005)</w:t>
      </w:r>
      <w:r>
        <w:rPr>
          <w:lang w:val="en-GB"/>
        </w:rPr>
        <w:t xml:space="preserve">. Ipsilateral and contralateral projections are </w:t>
      </w:r>
      <w:r>
        <w:rPr>
          <w:lang w:val="en-GB"/>
        </w:rPr>
        <w:lastRenderedPageBreak/>
        <w:t xml:space="preserve">(at least partially) sorted via interactions with molecules expressed at the ventral midline such as vascular endothelial growth factor A (VEGF-A) and Ephrin B2. </w:t>
      </w:r>
      <w:r w:rsidRPr="00F03DDC">
        <w:rPr>
          <w:lang w:val="en-GB"/>
        </w:rPr>
        <w:t xml:space="preserve">Neuropilin-1 a receptor for </w:t>
      </w:r>
      <w:r w:rsidRPr="00F03DDC">
        <w:t>V</w:t>
      </w:r>
      <w:r>
        <w:rPr>
          <w:lang w:val="en-GB"/>
        </w:rPr>
        <w:t>E</w:t>
      </w:r>
      <w:r w:rsidRPr="00F03DDC">
        <w:rPr>
          <w:lang w:val="en-GB"/>
        </w:rPr>
        <w:t>GF-A</w:t>
      </w:r>
      <w:r w:rsidRPr="00F03DDC">
        <w:t xml:space="preserve"> </w:t>
      </w:r>
      <w:r w:rsidRPr="00F03DDC">
        <w:rPr>
          <w:lang w:val="en-GB"/>
        </w:rPr>
        <w:t xml:space="preserve">is specifically expressed on the axons that are destined to cross the chiasm </w:t>
      </w:r>
      <w:r w:rsidRPr="00F03DDC">
        <w:t>an example of</w:t>
      </w:r>
      <w:r w:rsidRPr="00F03DDC">
        <w:rPr>
          <w:lang w:val="en-GB"/>
        </w:rPr>
        <w:t xml:space="preserve"> chemoattractive guidance</w:t>
      </w:r>
      <w:r w:rsidRPr="00F03DDC">
        <w:t xml:space="preserve"> </w:t>
      </w:r>
      <w:r w:rsidRPr="006127E5">
        <w:t>(Erskine et al., 2011)</w:t>
      </w:r>
      <w:r w:rsidRPr="006127E5">
        <w:rPr>
          <w:lang w:val="en-GB"/>
        </w:rPr>
        <w:t xml:space="preserve">. </w:t>
      </w:r>
      <w:r w:rsidRPr="00F03DDC">
        <w:rPr>
          <w:lang w:val="en-GB"/>
        </w:rPr>
        <w:t xml:space="preserve">Lack of Neuropilin-1 leads to failure of axons to normally cross the chiasm </w:t>
      </w:r>
      <w:r w:rsidRPr="00917444">
        <w:rPr>
          <w:lang w:val="en-GB"/>
        </w:rPr>
        <w:t xml:space="preserve">(Erskine </w:t>
      </w:r>
      <w:r w:rsidRPr="00917444">
        <w:rPr>
          <w:i/>
          <w:lang w:val="en-GB"/>
        </w:rPr>
        <w:t>et al.</w:t>
      </w:r>
      <w:r w:rsidRPr="00917444">
        <w:rPr>
          <w:lang w:val="en-GB"/>
        </w:rPr>
        <w:t>, 2011, 2017).</w:t>
      </w:r>
      <w:r w:rsidRPr="00917444">
        <w:rPr>
          <w:rFonts w:ascii="Calibri" w:eastAsia="Calibri" w:hAnsi="Calibri" w:cs="Times New Roman"/>
          <w:sz w:val="22"/>
          <w:lang w:val="en-GB"/>
        </w:rPr>
        <w:t xml:space="preserve"> </w:t>
      </w:r>
      <w:r w:rsidRPr="00F03DDC">
        <w:rPr>
          <w:lang w:val="en-GB"/>
        </w:rPr>
        <w:t>Ipsilateral axons</w:t>
      </w:r>
      <w:r>
        <w:rPr>
          <w:lang w:val="en-GB"/>
        </w:rPr>
        <w:t>,</w:t>
      </w:r>
      <w:r w:rsidRPr="00F03DDC">
        <w:rPr>
          <w:lang w:val="en-GB"/>
        </w:rPr>
        <w:t xml:space="preserve"> on the other hand</w:t>
      </w:r>
      <w:r>
        <w:rPr>
          <w:lang w:val="en-GB"/>
        </w:rPr>
        <w:t>,</w:t>
      </w:r>
      <w:r w:rsidRPr="00F03DDC">
        <w:rPr>
          <w:lang w:val="en-GB"/>
        </w:rPr>
        <w:t xml:space="preserve"> express the Zic2 transcription factor </w:t>
      </w:r>
      <w:r w:rsidRPr="00047EFF">
        <w:t>(Wang, Marcucci, Cerullo and Mason, 2016)</w:t>
      </w:r>
      <w:r>
        <w:t xml:space="preserve"> </w:t>
      </w:r>
      <w:r w:rsidRPr="00F03DDC">
        <w:rPr>
          <w:lang w:val="en-GB"/>
        </w:rPr>
        <w:t>which in turn induces the EphB1 recepto</w:t>
      </w:r>
      <w:r w:rsidRPr="00047EFF">
        <w:rPr>
          <w:lang w:val="en-GB"/>
        </w:rPr>
        <w:t>r</w:t>
      </w:r>
      <w:r w:rsidRPr="00047EFF">
        <w:t>,</w:t>
      </w:r>
      <w:r w:rsidRPr="00047EFF">
        <w:rPr>
          <w:lang w:val="en-GB"/>
        </w:rPr>
        <w:t xml:space="preserve"> </w:t>
      </w:r>
      <w:r w:rsidRPr="00F03DDC">
        <w:rPr>
          <w:lang w:val="en-GB"/>
        </w:rPr>
        <w:t>which senses the repulsive signal of Ephrin B2</w:t>
      </w:r>
      <w:r>
        <w:rPr>
          <w:lang w:val="en-GB"/>
        </w:rPr>
        <w:t xml:space="preserve"> </w:t>
      </w:r>
      <w:r w:rsidRPr="00047EFF">
        <w:t xml:space="preserve">(Escalante </w:t>
      </w:r>
      <w:r w:rsidRPr="00047EFF">
        <w:rPr>
          <w:i/>
        </w:rPr>
        <w:t>et al.</w:t>
      </w:r>
      <w:r w:rsidRPr="00047EFF">
        <w:t>, 2013)</w:t>
      </w:r>
      <w:r w:rsidRPr="00F03DDC">
        <w:rPr>
          <w:lang w:val="en-GB"/>
        </w:rPr>
        <w:t xml:space="preserve">. Enhancement of Zic2 leads to increased number of ipsilateral projections, while EphB1 knockout leads to decreased ipsilateral projections (Garcia-Frigola </w:t>
      </w:r>
      <w:r w:rsidRPr="004E3E86">
        <w:rPr>
          <w:i/>
          <w:lang w:val="en-GB"/>
        </w:rPr>
        <w:t>et al.</w:t>
      </w:r>
      <w:r w:rsidRPr="00F03DDC">
        <w:rPr>
          <w:lang w:val="en-GB"/>
        </w:rPr>
        <w:t>, 2008).</w:t>
      </w:r>
      <w:r w:rsidRPr="00913662">
        <w:rPr>
          <w:rFonts w:ascii="Calibri" w:eastAsia="Calibri" w:hAnsi="Calibri" w:cs="Times New Roman"/>
          <w:sz w:val="22"/>
          <w:lang w:val="en-GB"/>
        </w:rPr>
        <w:t xml:space="preserve"> </w:t>
      </w:r>
      <w:r w:rsidR="008A689D">
        <w:rPr>
          <w:rFonts w:ascii="Calibri" w:eastAsia="Calibri" w:hAnsi="Calibri" w:cs="Times New Roman"/>
          <w:sz w:val="22"/>
          <w:lang w:val="en-GB"/>
        </w:rPr>
        <w:t xml:space="preserve"> </w:t>
      </w:r>
    </w:p>
    <w:p w14:paraId="04B09769" w14:textId="77777777" w:rsidR="00637CC2" w:rsidRDefault="00637CC2" w:rsidP="008A689D">
      <w:pPr>
        <w:pStyle w:val="Heading2"/>
        <w:rPr>
          <w:lang w:val="en-GB"/>
        </w:rPr>
      </w:pPr>
      <w:r>
        <w:rPr>
          <w:lang w:val="en-GB"/>
        </w:rPr>
        <w:t>Meninges and meningeal factors</w:t>
      </w:r>
    </w:p>
    <w:p w14:paraId="05AD4CA6" w14:textId="77777777" w:rsidR="00637CC2" w:rsidRDefault="00637CC2" w:rsidP="00637CC2">
      <w:pPr>
        <w:rPr>
          <w:lang w:val="en-GB"/>
        </w:rPr>
      </w:pPr>
      <w:r w:rsidRPr="00913662">
        <w:rPr>
          <w:lang w:val="en-GB"/>
        </w:rPr>
        <w:t>Guiding the RGC axons though the developing optic pathway is incredibly complex and only some of the mechanisms and guidance cues have been discovered. There are many more molecules potentially playing a role in this process. Furthermore</w:t>
      </w:r>
      <w:r>
        <w:rPr>
          <w:lang w:val="en-GB"/>
        </w:rPr>
        <w:t>,</w:t>
      </w:r>
      <w:r w:rsidRPr="00913662">
        <w:rPr>
          <w:lang w:val="en-GB"/>
        </w:rPr>
        <w:t xml:space="preserve"> multitude of tissues </w:t>
      </w:r>
      <w:r>
        <w:rPr>
          <w:lang w:val="en-GB"/>
        </w:rPr>
        <w:t xml:space="preserve">are interact in eye and brain development </w:t>
      </w:r>
      <w:r w:rsidRPr="00913662">
        <w:rPr>
          <w:lang w:val="en-GB"/>
        </w:rPr>
        <w:t>– neural tissue, ectoderm, crest cells</w:t>
      </w:r>
      <w:r>
        <w:rPr>
          <w:lang w:val="en-GB"/>
        </w:rPr>
        <w:t>, mesenchyme – e</w:t>
      </w:r>
      <w:r w:rsidRPr="00913662">
        <w:rPr>
          <w:lang w:val="en-GB"/>
        </w:rPr>
        <w:t>ach capable of secreting various signals to influence the developing system. The meninges are</w:t>
      </w:r>
      <w:r>
        <w:rPr>
          <w:lang w:val="en-GB"/>
        </w:rPr>
        <w:t xml:space="preserve"> one of the tissues of interest due to their capability to secrete variety of factors in close proximity to the developing neuronal structures. </w:t>
      </w:r>
    </w:p>
    <w:p w14:paraId="646223F1" w14:textId="1108E683" w:rsidR="00637CC2" w:rsidRDefault="00637CC2" w:rsidP="00637CC2">
      <w:pPr>
        <w:tabs>
          <w:tab w:val="left" w:pos="3240"/>
        </w:tabs>
      </w:pPr>
      <w:r>
        <w:t>One such example is stromal cell-derived factor-</w:t>
      </w:r>
      <w:r w:rsidRPr="00FD34CE">
        <w:t xml:space="preserve">1 </w:t>
      </w:r>
      <w:r>
        <w:t xml:space="preserve">– SDF-1 (or </w:t>
      </w:r>
      <w:r w:rsidRPr="00FD34CE">
        <w:t xml:space="preserve">C-X-C motif chemokine 12 </w:t>
      </w:r>
      <w:r>
        <w:t xml:space="preserve">– Cxcl12). In the developing nervous system </w:t>
      </w:r>
      <w:commentRangeStart w:id="4"/>
      <w:r>
        <w:t xml:space="preserve">SDF-1 functions </w:t>
      </w:r>
      <w:r>
        <w:lastRenderedPageBreak/>
        <w:t xml:space="preserve">as a chemoattractant signal regulating </w:t>
      </w:r>
      <w:r w:rsidRPr="001320CD">
        <w:t>proliferative cells (</w:t>
      </w:r>
      <w:r>
        <w:t xml:space="preserve">granule layer beneath the meninges; Klein </w:t>
      </w:r>
      <w:r w:rsidRPr="004E3E86">
        <w:rPr>
          <w:i/>
        </w:rPr>
        <w:t>et al.</w:t>
      </w:r>
      <w:r>
        <w:t>, 2001) and stimulating migration of cells such as Cajal-Retzius cells and inhibitory interneurons (</w:t>
      </w:r>
      <w:r w:rsidRPr="001320CD">
        <w:t>Mar</w:t>
      </w:r>
      <w:r>
        <w:t>i</w:t>
      </w:r>
      <w:r w:rsidRPr="001320CD">
        <w:t>n and Rubenstein</w:t>
      </w:r>
      <w:r>
        <w:t>, 2003;</w:t>
      </w:r>
      <w:r w:rsidRPr="001320CD">
        <w:t xml:space="preserve"> </w:t>
      </w:r>
      <w:r>
        <w:t xml:space="preserve">Metin </w:t>
      </w:r>
      <w:r w:rsidRPr="004E3E86">
        <w:rPr>
          <w:i/>
        </w:rPr>
        <w:t>et al.</w:t>
      </w:r>
      <w:r>
        <w:t xml:space="preserve">, 2006). </w:t>
      </w:r>
      <w:commentRangeEnd w:id="4"/>
      <w:r>
        <w:rPr>
          <w:rStyle w:val="CommentReference"/>
        </w:rPr>
        <w:commentReference w:id="4"/>
      </w:r>
      <w:r>
        <w:t>Additionally, SDF-1 functions as axon guidance molecule</w:t>
      </w:r>
      <w:r w:rsidR="002541DF">
        <w:rPr>
          <w:lang w:val="en-US"/>
        </w:rPr>
        <w:t>. Rat cerebellar axon turn away from SDF-1</w:t>
      </w:r>
      <w:r>
        <w:t xml:space="preserve"> </w:t>
      </w:r>
      <w:r w:rsidR="002541DF">
        <w:rPr>
          <w:lang w:val="en-US"/>
        </w:rPr>
        <w:t xml:space="preserve">in culture </w:t>
      </w:r>
      <w:r>
        <w:t>(</w:t>
      </w:r>
      <w:r w:rsidRPr="00A07F39">
        <w:t xml:space="preserve">Xiang </w:t>
      </w:r>
      <w:r w:rsidRPr="004E3E86">
        <w:rPr>
          <w:i/>
        </w:rPr>
        <w:t>et al.</w:t>
      </w:r>
      <w:r w:rsidRPr="00A07F39">
        <w:t xml:space="preserve"> 2002)</w:t>
      </w:r>
      <w:r>
        <w:t xml:space="preserve">. </w:t>
      </w:r>
    </w:p>
    <w:p w14:paraId="2409B1C3" w14:textId="77777777" w:rsidR="00637CC2" w:rsidRDefault="00637CC2" w:rsidP="00637CC2">
      <w:r>
        <w:t xml:space="preserve">The role of SDF-1 as an axon guidance molecule secreted from the meninges is of interest in the optic pathway. </w:t>
      </w:r>
      <w:r w:rsidRPr="00A07F39">
        <w:t xml:space="preserve">Xiang </w:t>
      </w:r>
      <w:r w:rsidRPr="004E3E86">
        <w:rPr>
          <w:i/>
        </w:rPr>
        <w:t>et al.</w:t>
      </w:r>
      <w:r w:rsidRPr="00A07F39">
        <w:t xml:space="preserve"> (2002) </w:t>
      </w:r>
      <w:r>
        <w:t xml:space="preserve">first demonstrated that SDF-1 can function as both chemoattractant and chemorepulsant in rat granule cells through Cxcr4 mediated signalling. This SDF-1 signalling is cGMP dependent with increasing concentration of cGMP converting the repulsive signal into an attractive one. The repulsive signal of SDF-1 was shown to be phospholipase C – PLC (or PLC downstream) dependent – Inhibiting PLC converts the signal to attraction. </w:t>
      </w:r>
      <w:r w:rsidRPr="00A07F39">
        <w:t xml:space="preserve">Arakawa </w:t>
      </w:r>
      <w:r w:rsidRPr="004E3E86">
        <w:rPr>
          <w:i/>
        </w:rPr>
        <w:t>et al.</w:t>
      </w:r>
      <w:r w:rsidRPr="00A07F39">
        <w:t xml:space="preserve"> (2003) showed </w:t>
      </w:r>
      <w:r>
        <w:t xml:space="preserve">concentration dependent effect of SDF-1 – low concentrations (100 </w:t>
      </w:r>
      <w:r w:rsidRPr="00FD4195">
        <w:t>ng/ml</w:t>
      </w:r>
      <w:r>
        <w:t>) stimulated axonal growth in mouse granule cells, while increasing concentrations inhibited it. Both effects were Rho mediated – high concentrations were found to activate Rho-ROCK (</w:t>
      </w:r>
      <w:r w:rsidRPr="007646F1">
        <w:t>Rho-associated protein kinase</w:t>
      </w:r>
      <w:r>
        <w:rPr>
          <w:lang w:val="en-GB"/>
        </w:rPr>
        <w:t>)</w:t>
      </w:r>
      <w:r w:rsidRPr="007646F1">
        <w:t xml:space="preserve"> </w:t>
      </w:r>
      <w:r>
        <w:t xml:space="preserve">which halted axon generation while low concentrations activated Rho-mDia without triggering ROCK thus stimulating axonal elongation. </w:t>
      </w:r>
    </w:p>
    <w:p w14:paraId="22F55E2F" w14:textId="77777777" w:rsidR="00637CC2" w:rsidRDefault="00637CC2" w:rsidP="00637CC2">
      <w:r w:rsidRPr="00542547">
        <w:rPr>
          <w:b/>
        </w:rPr>
        <w:t>Within the retina</w:t>
      </w:r>
      <w:r>
        <w:t xml:space="preserve"> SDF-1/Cxcr4 signalling has been shown (in zebra fish) to be important for guiding RGC towards the optic stalk and out of the eye. </w:t>
      </w:r>
      <w:r>
        <w:lastRenderedPageBreak/>
        <w:t xml:space="preserve">Depletion of either SDF-1 or Cxcr4 cause RGC axons to grow in aberrant direction. Additionally, SDF-1 appears to act as a chemoattractor for those axons as they extended towards ectopically expressed SDF-1 </w:t>
      </w:r>
      <w:r w:rsidRPr="00A07F39">
        <w:t xml:space="preserve">(Li </w:t>
      </w:r>
      <w:r w:rsidRPr="004E3E86">
        <w:rPr>
          <w:i/>
        </w:rPr>
        <w:t>et al.</w:t>
      </w:r>
      <w:r w:rsidRPr="00A07F39">
        <w:t xml:space="preserve">, 2005). Chalasani </w:t>
      </w:r>
      <w:r w:rsidRPr="004E3E86">
        <w:rPr>
          <w:i/>
        </w:rPr>
        <w:t>et al.</w:t>
      </w:r>
      <w:r w:rsidRPr="00A07F39">
        <w:t xml:space="preserve"> (2003) however, found no chemoattractor function of SDF-1 in </w:t>
      </w:r>
      <w:r w:rsidRPr="00141774">
        <w:rPr>
          <w:i/>
        </w:rPr>
        <w:t xml:space="preserve">in vitro </w:t>
      </w:r>
      <w:r w:rsidRPr="00A07F39">
        <w:t xml:space="preserve">cultures of chick RGCs. </w:t>
      </w:r>
      <w:r>
        <w:t>Some</w:t>
      </w:r>
      <w:r w:rsidRPr="00A07F39">
        <w:t xml:space="preserve"> evidence suggests that SDF-1 might be functioning by modulating other guidance signals rather than attracting axons by itself.  SDF-1 might potentially be acting through reducin</w:t>
      </w:r>
      <w:r>
        <w:t>g the inhibitory action of Slit</w:t>
      </w:r>
      <w:r w:rsidRPr="00A07F39">
        <w:t>2 in RGC axon guidance. Mistakes made by RGC</w:t>
      </w:r>
      <w:r>
        <w:t>s axons in reduced Slit/Robo signalling</w:t>
      </w:r>
      <w:r w:rsidRPr="00A07F39">
        <w:t xml:space="preserve"> conditions could potentially be minimised by knockdown of SDF-1/Cxcr4 (Chalasani </w:t>
      </w:r>
      <w:r w:rsidRPr="004E3E86">
        <w:rPr>
          <w:i/>
        </w:rPr>
        <w:t>et al.</w:t>
      </w:r>
      <w:r w:rsidRPr="00A07F39">
        <w:t>, 2007). The specific roles of SDF-1 and the mechanisms through which it acts in RGC axon guidance are yet to be fully understood</w:t>
      </w:r>
      <w:r>
        <w:t xml:space="preserve">. The meninges also secrete variety of other factors that might be of interest to future axon guidance research. Those include BMP7, TGF-β1, IGF2 Sema6A, Sema3A which were investigated in the present project.  </w:t>
      </w:r>
    </w:p>
    <w:p w14:paraId="3A2AEA78" w14:textId="77777777" w:rsidR="00637CC2" w:rsidRDefault="00637CC2" w:rsidP="008A689D">
      <w:pPr>
        <w:pStyle w:val="Heading31"/>
        <w:rPr>
          <w:rStyle w:val="selectable"/>
        </w:rPr>
      </w:pPr>
      <w:r>
        <w:rPr>
          <w:rStyle w:val="selectable"/>
        </w:rPr>
        <w:t>Semaphorins</w:t>
      </w:r>
    </w:p>
    <w:p w14:paraId="1B71DCAE" w14:textId="77777777" w:rsidR="00637CC2" w:rsidRDefault="00637CC2" w:rsidP="00637CC2">
      <w:r>
        <w:t xml:space="preserve">Semaphorins are heavily involved in axon guidance mediating both attraction and repulsion </w:t>
      </w:r>
      <w:r w:rsidRPr="00DB67A4">
        <w:rPr>
          <w:bCs/>
        </w:rPr>
        <w:t>(</w:t>
      </w:r>
      <w:r w:rsidRPr="00DB67A4">
        <w:t>Raper 2000).</w:t>
      </w:r>
      <w:r>
        <w:t xml:space="preserve"> Cortical pyramidal neurons are repelled by Sema3A acting on Neuropilin 1 </w:t>
      </w:r>
      <w:r w:rsidRPr="000044D5">
        <w:t xml:space="preserve">receptors (Bagnard et al., 1998; </w:t>
      </w:r>
      <w:r w:rsidRPr="00BE1C08">
        <w:rPr>
          <w:bCs/>
        </w:rPr>
        <w:t xml:space="preserve">Polleux </w:t>
      </w:r>
      <w:r w:rsidRPr="00BE1C08">
        <w:rPr>
          <w:bCs/>
          <w:i/>
        </w:rPr>
        <w:t>et al.</w:t>
      </w:r>
      <w:r w:rsidRPr="00BE1C08">
        <w:rPr>
          <w:bCs/>
        </w:rPr>
        <w:t>, 1998</w:t>
      </w:r>
      <w:r w:rsidRPr="00BE1C08">
        <w:t>). Stu</w:t>
      </w:r>
      <w:r>
        <w:t>dies in Xenopus spinal axons have shown increase in cGMP reverses the repulsion signal to attraction (</w:t>
      </w:r>
      <w:r w:rsidRPr="00BE1C08">
        <w:t xml:space="preserve">Song </w:t>
      </w:r>
      <w:r w:rsidRPr="00BE1C08">
        <w:rPr>
          <w:i/>
        </w:rPr>
        <w:t>et al.</w:t>
      </w:r>
      <w:r w:rsidRPr="00BE1C08">
        <w:t xml:space="preserve">, 1998; </w:t>
      </w:r>
      <w:r w:rsidRPr="005223BA">
        <w:t xml:space="preserve">Campbell </w:t>
      </w:r>
      <w:r w:rsidRPr="005223BA">
        <w:rPr>
          <w:i/>
        </w:rPr>
        <w:t>et al.</w:t>
      </w:r>
      <w:r w:rsidRPr="005223BA">
        <w:t>, 2001).</w:t>
      </w:r>
      <w:r>
        <w:t xml:space="preserve"> </w:t>
      </w:r>
    </w:p>
    <w:p w14:paraId="7A2BC5F1" w14:textId="77777777" w:rsidR="00637CC2" w:rsidRDefault="00637CC2" w:rsidP="00637CC2">
      <w:r>
        <w:lastRenderedPageBreak/>
        <w:t xml:space="preserve">Sema6A is also essential for corticospinal tract development. In animals lacking Sema6A or its receptor </w:t>
      </w:r>
      <w:r w:rsidRPr="00FC0A07">
        <w:t>Plexin-A4</w:t>
      </w:r>
      <w:r>
        <w:t xml:space="preserve"> there is axonal wandering leading to optic tract hypoplasia </w:t>
      </w:r>
      <w:r w:rsidRPr="005223BA">
        <w:t xml:space="preserve">(Rünker </w:t>
      </w:r>
      <w:r w:rsidRPr="005223BA">
        <w:rPr>
          <w:i/>
        </w:rPr>
        <w:t>et al.</w:t>
      </w:r>
      <w:r w:rsidRPr="005223BA">
        <w:t>, 2008)</w:t>
      </w:r>
      <w:r>
        <w:t>.</w:t>
      </w:r>
    </w:p>
    <w:p w14:paraId="7C559A5F" w14:textId="77777777" w:rsidR="00637CC2" w:rsidRDefault="00637CC2" w:rsidP="008A689D">
      <w:pPr>
        <w:pStyle w:val="Heading31"/>
      </w:pPr>
      <w:r w:rsidRPr="00505554">
        <w:t>TGF-beta/BMP</w:t>
      </w:r>
    </w:p>
    <w:p w14:paraId="7B101709" w14:textId="77777777" w:rsidR="00637CC2" w:rsidRDefault="00637CC2" w:rsidP="00637CC2">
      <w:r>
        <w:t xml:space="preserve">BMP7 and TGF-β1 are members of the TGF-beta superfamily. Members of this </w:t>
      </w:r>
      <w:r w:rsidRPr="0043068D">
        <w:t>family are classical morphogens determining cell fate but have also been shown</w:t>
      </w:r>
      <w:r>
        <w:t xml:space="preserve"> to influence axon </w:t>
      </w:r>
      <w:r w:rsidRPr="001B04AC">
        <w:t>guidance (Charron and Tessier-Lavigne, 2005; Yam and Charron, 2013).</w:t>
      </w:r>
      <w:r>
        <w:t xml:space="preserve"> </w:t>
      </w:r>
      <w:r w:rsidRPr="000335C9">
        <w:t>BMPs stimulate proliferation (Chesnutt, Burrus, Brown and Niswander, 2004), participate in dorsal ventral patterning (Altmann and</w:t>
      </w:r>
      <w:r w:rsidRPr="00584A1C">
        <w:t xml:space="preserve"> Brivanlou, 2001</w:t>
      </w:r>
      <w:r w:rsidRPr="000335C9">
        <w:rPr>
          <w:lang w:val="en-GB"/>
        </w:rPr>
        <w:t>)</w:t>
      </w:r>
      <w:r w:rsidRPr="000335C9">
        <w:t xml:space="preserve">, stimulate dendritic growth (Beck </w:t>
      </w:r>
      <w:r w:rsidRPr="000335C9">
        <w:rPr>
          <w:i/>
        </w:rPr>
        <w:t>et al</w:t>
      </w:r>
      <w:r>
        <w:t>., 2001)</w:t>
      </w:r>
      <w:r w:rsidRPr="000335C9">
        <w:t>, promote neuronal survival and trigger apoptosis (Kaltcheva, Anderson, Harfe and Lewandoski, 2016)</w:t>
      </w:r>
      <w:r w:rsidRPr="00584A1C">
        <w:t>.</w:t>
      </w:r>
      <w:r>
        <w:t xml:space="preserve"> BMP7 mutant mice have impaired mesenchymal-epithelial interactions and exhibit (among others) cranial defects including microphthalmia and anophthalmia </w:t>
      </w:r>
      <w:r w:rsidRPr="003D7F12">
        <w:t>(</w:t>
      </w:r>
      <w:r w:rsidRPr="003D7F12">
        <w:rPr>
          <w:rStyle w:val="selectable"/>
        </w:rPr>
        <w:t xml:space="preserve">Dudley, Lyons and Robertson, 1995; Zouvelou </w:t>
      </w:r>
      <w:r w:rsidRPr="003D7F12">
        <w:rPr>
          <w:rStyle w:val="selectable"/>
          <w:i/>
        </w:rPr>
        <w:t>et al.</w:t>
      </w:r>
      <w:r w:rsidRPr="003D7F12">
        <w:rPr>
          <w:rStyle w:val="selectable"/>
        </w:rPr>
        <w:t xml:space="preserve">, 2009) </w:t>
      </w:r>
      <w:r w:rsidRPr="003D7F12">
        <w:t xml:space="preserve">During spinal cord </w:t>
      </w:r>
      <w:r>
        <w:t xml:space="preserve">development BMP7 is secreted by the roof plate and acts as chemorepellent, collapsing commissural axons’ growthcones and driving them ventrally from </w:t>
      </w:r>
      <w:r w:rsidRPr="003D7F12">
        <w:t xml:space="preserve">the roofplate (Augsburger </w:t>
      </w:r>
      <w:r w:rsidRPr="003D7F12">
        <w:rPr>
          <w:i/>
        </w:rPr>
        <w:t>et al.</w:t>
      </w:r>
      <w:r w:rsidRPr="003D7F12">
        <w:t>, 1999; Butler and Dodd, 2003).</w:t>
      </w:r>
    </w:p>
    <w:p w14:paraId="33509D18" w14:textId="77777777" w:rsidR="00637CC2" w:rsidRDefault="00637CC2" w:rsidP="008A689D">
      <w:pPr>
        <w:pStyle w:val="Heading31"/>
      </w:pPr>
      <w:r w:rsidRPr="0007721B">
        <w:t>IGF2</w:t>
      </w:r>
    </w:p>
    <w:p w14:paraId="36A7800E" w14:textId="77777777" w:rsidR="00637CC2" w:rsidRDefault="00637CC2" w:rsidP="00637CC2">
      <w:r>
        <w:t>IGF2 is an important growth factor highly expressed in the developing embryo</w:t>
      </w:r>
      <w:r w:rsidRPr="00D65E00">
        <w:rPr>
          <w:color w:val="000000"/>
        </w:rPr>
        <w:t xml:space="preserve"> </w:t>
      </w:r>
      <w:r w:rsidRPr="00D65E00">
        <w:t>(Baker, Liu, Robertson and Efstratiadis, 1993)</w:t>
      </w:r>
      <w:r>
        <w:t xml:space="preserve">. IGF2 is present in the meninges and neural </w:t>
      </w:r>
      <w:r w:rsidRPr="00D65E00">
        <w:t xml:space="preserve">tissue (Stylianopoulou, Herbert, Soares and Efstratiadis, </w:t>
      </w:r>
      <w:r w:rsidRPr="00D65E00">
        <w:lastRenderedPageBreak/>
        <w:t>1988</w:t>
      </w:r>
      <w:r>
        <w:t xml:space="preserve">; Lehtinen </w:t>
      </w:r>
      <w:r w:rsidRPr="009E4F63">
        <w:rPr>
          <w:i/>
        </w:rPr>
        <w:t>et al.</w:t>
      </w:r>
      <w:r>
        <w:t>, 2011</w:t>
      </w:r>
      <w:r w:rsidRPr="00D65E00">
        <w:t>)</w:t>
      </w:r>
      <w:r>
        <w:t xml:space="preserve"> during development and adulthood, with expression declining with age </w:t>
      </w:r>
      <w:r w:rsidRPr="003D1F56">
        <w:t>(Kitraki, Bozas, Philippdis and Stylianopoulou, 1993)</w:t>
      </w:r>
      <w:r>
        <w:t xml:space="preserve">. IGF2 has been found to regulate neural stem cell proliferation </w:t>
      </w:r>
      <w:r w:rsidRPr="00D65E00">
        <w:t>(Bracko et al., 2012</w:t>
      </w:r>
      <w:r>
        <w:t>; Ziegler et al., 2014</w:t>
      </w:r>
      <w:r w:rsidRPr="00D65E00">
        <w:t>)</w:t>
      </w:r>
      <w:r>
        <w:t xml:space="preserve"> and plays a role in adult neurogenesis </w:t>
      </w:r>
      <w:r w:rsidRPr="009E4F63">
        <w:t xml:space="preserve">(Lehtinen et al., 2011) </w:t>
      </w:r>
      <w:r>
        <w:t xml:space="preserve">and memory consolidation </w:t>
      </w:r>
      <w:r w:rsidRPr="009E4F63">
        <w:t>(Chen et al., 2011).</w:t>
      </w:r>
    </w:p>
    <w:p w14:paraId="52E866DC" w14:textId="77777777" w:rsidR="00637CC2" w:rsidRPr="00F82FF7" w:rsidRDefault="00637CC2" w:rsidP="00637CC2"/>
    <w:p w14:paraId="5260CBDE" w14:textId="77777777" w:rsidR="008A689D" w:rsidRDefault="008A689D">
      <w:pPr>
        <w:rPr>
          <w:rFonts w:eastAsiaTheme="majorEastAsia" w:cstheme="majorBidi"/>
          <w:b/>
          <w:bCs/>
          <w:color w:val="365F91" w:themeColor="accent1" w:themeShade="BF"/>
          <w:sz w:val="28"/>
          <w:szCs w:val="28"/>
          <w:lang w:val="en-GB"/>
        </w:rPr>
      </w:pPr>
      <w:r>
        <w:rPr>
          <w:lang w:val="en-GB"/>
        </w:rPr>
        <w:br w:type="page"/>
      </w:r>
    </w:p>
    <w:p w14:paraId="38BEF497" w14:textId="2A3BC77D" w:rsidR="00637CC2" w:rsidRDefault="00637CC2" w:rsidP="00637CC2">
      <w:pPr>
        <w:pStyle w:val="Heading1"/>
        <w:rPr>
          <w:lang w:val="en-GB"/>
        </w:rPr>
      </w:pPr>
      <w:bookmarkStart w:id="5" w:name="_Aims"/>
      <w:bookmarkEnd w:id="5"/>
      <w:r>
        <w:rPr>
          <w:lang w:val="en-GB"/>
        </w:rPr>
        <w:lastRenderedPageBreak/>
        <w:t>Aims</w:t>
      </w:r>
    </w:p>
    <w:p w14:paraId="10BA2990" w14:textId="77777777" w:rsidR="00637CC2" w:rsidRDefault="00637CC2" w:rsidP="00637CC2">
      <w:pPr>
        <w:rPr>
          <w:lang w:val="en-GB"/>
        </w:rPr>
      </w:pPr>
      <w:r>
        <w:rPr>
          <w:lang w:val="en-GB"/>
        </w:rPr>
        <w:t xml:space="preserve">The aim of this project was to elaborate on the effect of the ventral meninges and the factors secreted by them on optic pathway development, and more specifically: </w:t>
      </w:r>
    </w:p>
    <w:p w14:paraId="50D93195" w14:textId="77777777" w:rsidR="00637CC2" w:rsidRDefault="00637CC2" w:rsidP="00637CC2">
      <w:pPr>
        <w:pStyle w:val="ListParagraph"/>
        <w:numPr>
          <w:ilvl w:val="0"/>
          <w:numId w:val="2"/>
        </w:numPr>
        <w:rPr>
          <w:lang w:val="en-GB"/>
        </w:rPr>
      </w:pPr>
      <w:r>
        <w:rPr>
          <w:lang w:val="en-GB"/>
        </w:rPr>
        <w:t>Screen for the expression pattern of</w:t>
      </w:r>
      <w:r>
        <w:rPr>
          <w:color w:val="FF0000"/>
          <w:lang w:val="en-GB"/>
        </w:rPr>
        <w:t xml:space="preserve"> </w:t>
      </w:r>
      <w:r>
        <w:t>BMP7, TGF-β1, IGF-2 and Sema6A</w:t>
      </w:r>
      <w:r>
        <w:rPr>
          <w:lang w:val="en-GB"/>
        </w:rPr>
        <w:t xml:space="preserve"> </w:t>
      </w:r>
      <w:r w:rsidRPr="009D2B9E">
        <w:rPr>
          <w:lang w:val="en-GB"/>
        </w:rPr>
        <w:t>/ examine existing data for</w:t>
      </w:r>
      <w:r>
        <w:rPr>
          <w:color w:val="FF0000"/>
          <w:lang w:val="en-GB"/>
        </w:rPr>
        <w:t xml:space="preserve"> </w:t>
      </w:r>
      <w:r w:rsidRPr="00365079">
        <w:rPr>
          <w:lang w:val="en-GB"/>
        </w:rPr>
        <w:t xml:space="preserve">Sema3A, near </w:t>
      </w:r>
      <w:r>
        <w:rPr>
          <w:lang w:val="en-GB"/>
        </w:rPr>
        <w:t>the optic chiasm around the time of its formation (E15.5) to explore those meningeal factors’ potential for influencing optic pathway development in situ.</w:t>
      </w:r>
    </w:p>
    <w:p w14:paraId="37500AC7" w14:textId="77777777" w:rsidR="00637CC2" w:rsidRPr="00E6182C" w:rsidRDefault="00637CC2" w:rsidP="00637CC2">
      <w:pPr>
        <w:pStyle w:val="ListParagraph"/>
        <w:numPr>
          <w:ilvl w:val="0"/>
          <w:numId w:val="2"/>
        </w:numPr>
        <w:rPr>
          <w:lang w:val="en-GB"/>
        </w:rPr>
      </w:pPr>
      <w:r>
        <w:rPr>
          <w:lang w:val="en-GB"/>
        </w:rPr>
        <w:t>Explore the direct effect of ventral meninges on axonal outgrowth from the retina in vitro.</w:t>
      </w:r>
    </w:p>
    <w:p w14:paraId="14BA527B" w14:textId="77777777" w:rsidR="00637CC2" w:rsidRDefault="00637CC2" w:rsidP="00637CC2">
      <w:pPr>
        <w:autoSpaceDE w:val="0"/>
        <w:autoSpaceDN w:val="0"/>
        <w:adjustRightInd w:val="0"/>
        <w:spacing w:after="0"/>
        <w:rPr>
          <w:rStyle w:val="selectable"/>
          <w:color w:val="000000"/>
        </w:rPr>
      </w:pPr>
    </w:p>
    <w:p w14:paraId="4AFAF886" w14:textId="77777777" w:rsidR="00637CC2" w:rsidRPr="00770B9E" w:rsidRDefault="00637CC2" w:rsidP="00637CC2"/>
    <w:p w14:paraId="191CFD3B" w14:textId="1952E44A" w:rsidR="002541DF" w:rsidRDefault="002541DF">
      <w:pPr>
        <w:rPr>
          <w:rFonts w:eastAsiaTheme="majorEastAsia" w:cstheme="majorBidi"/>
          <w:b/>
          <w:bCs/>
          <w:color w:val="365F91" w:themeColor="accent1" w:themeShade="BF"/>
          <w:sz w:val="28"/>
          <w:szCs w:val="28"/>
          <w:highlight w:val="yellow"/>
          <w:lang w:val="en-US"/>
        </w:rPr>
      </w:pPr>
      <w:r>
        <w:rPr>
          <w:highlight w:val="yellow"/>
          <w:lang w:val="en-US"/>
        </w:rPr>
        <w:br w:type="page"/>
      </w:r>
    </w:p>
    <w:p w14:paraId="1C0CA7CD" w14:textId="1D7FF7E6" w:rsidR="002541DF" w:rsidRDefault="002541DF">
      <w:pPr>
        <w:rPr>
          <w:rFonts w:eastAsiaTheme="majorEastAsia" w:cstheme="majorBidi"/>
          <w:b/>
          <w:bCs/>
          <w:color w:val="365F91" w:themeColor="accent1" w:themeShade="BF"/>
          <w:sz w:val="28"/>
          <w:szCs w:val="28"/>
          <w:highlight w:val="yellow"/>
          <w:lang w:val="en-US"/>
        </w:rPr>
      </w:pPr>
      <w:r>
        <w:rPr>
          <w:highlight w:val="yellow"/>
          <w:lang w:val="en-US"/>
        </w:rPr>
        <w:lastRenderedPageBreak/>
        <w:br w:type="page"/>
      </w:r>
    </w:p>
    <w:p w14:paraId="0BA182FD" w14:textId="3C1DD645" w:rsidR="002541DF" w:rsidRDefault="002541DF" w:rsidP="002541DF">
      <w:pPr>
        <w:pStyle w:val="Heading1"/>
        <w:rPr>
          <w:rFonts w:eastAsia="Times New Roman"/>
          <w:lang w:val="en-GB"/>
        </w:rPr>
      </w:pPr>
      <w:bookmarkStart w:id="6" w:name="_Methods"/>
      <w:bookmarkEnd w:id="6"/>
      <w:r w:rsidRPr="002541DF">
        <w:rPr>
          <w:rFonts w:eastAsia="Times New Roman"/>
          <w:lang w:val="en-GB"/>
        </w:rPr>
        <w:lastRenderedPageBreak/>
        <w:t>M</w:t>
      </w:r>
      <w:r w:rsidR="008169A5">
        <w:rPr>
          <w:rFonts w:eastAsia="Times New Roman"/>
          <w:lang w:val="en-GB"/>
        </w:rPr>
        <w:t>aterials and m</w:t>
      </w:r>
      <w:bookmarkStart w:id="7" w:name="_GoBack"/>
      <w:bookmarkEnd w:id="7"/>
      <w:r w:rsidRPr="002541DF">
        <w:rPr>
          <w:rFonts w:eastAsia="Times New Roman"/>
          <w:lang w:val="en-GB"/>
        </w:rPr>
        <w:t>ethods</w:t>
      </w:r>
    </w:p>
    <w:p w14:paraId="4E2AD6C9" w14:textId="77777777" w:rsidR="002541DF" w:rsidRDefault="002541DF" w:rsidP="002541DF">
      <w:pPr>
        <w:pStyle w:val="Heading2"/>
        <w:rPr>
          <w:rFonts w:eastAsia="Times New Roman"/>
          <w:shd w:val="clear" w:color="auto" w:fill="FFFFFF"/>
          <w:lang w:val="en-GB"/>
        </w:rPr>
      </w:pPr>
      <w:r w:rsidRPr="002541DF">
        <w:rPr>
          <w:rFonts w:eastAsia="Times New Roman"/>
          <w:shd w:val="clear" w:color="auto" w:fill="FFFFFF"/>
          <w:lang w:val="en-GB"/>
        </w:rPr>
        <w:t>Experimental animals:</w:t>
      </w:r>
    </w:p>
    <w:p w14:paraId="5C7EC3AB" w14:textId="77777777" w:rsidR="002541DF" w:rsidRPr="002541DF" w:rsidRDefault="002541DF" w:rsidP="002541DF">
      <w:pPr>
        <w:spacing w:after="160"/>
        <w:rPr>
          <w:rFonts w:ascii="Cambria" w:eastAsia="Calibri" w:hAnsi="Cambria" w:cs="Times New Roman"/>
          <w:shd w:val="clear" w:color="auto" w:fill="FFFFFF"/>
          <w:lang w:val="en-GB"/>
        </w:rPr>
      </w:pPr>
      <w:r w:rsidRPr="002541DF">
        <w:rPr>
          <w:rFonts w:ascii="Cambria" w:eastAsia="Calibri" w:hAnsi="Cambria" w:cs="Times New Roman"/>
          <w:shd w:val="clear" w:color="auto" w:fill="FFFFFF"/>
          <w:lang w:val="en-GB"/>
        </w:rPr>
        <w:t>All experiments were performed in accordance with UK Home Office legislation.  C57BL/6J mice were kept in timed pregnancy colonies. Embryonic age was determined as E0.5 on the day of the appearance of a vaginal plug. Pregnant mice were sacrificed by cervical dislocation, and embryos obtained at E15.5. The heads of the embryos were either fixed overnight in 4% formaldehyde (PFA) in phosphate buffered saline (PBS; 140 mM NaCl, 3 mM NaH</w:t>
      </w:r>
      <w:r w:rsidRPr="002541DF">
        <w:rPr>
          <w:rFonts w:ascii="Cambria" w:eastAsia="Calibri" w:hAnsi="Cambria" w:cs="Times New Roman"/>
          <w:shd w:val="clear" w:color="auto" w:fill="FFFFFF"/>
          <w:vertAlign w:val="subscript"/>
          <w:lang w:val="en-GB"/>
        </w:rPr>
        <w:t>2</w:t>
      </w:r>
      <w:r w:rsidRPr="002541DF">
        <w:rPr>
          <w:rFonts w:ascii="Cambria" w:eastAsia="Calibri" w:hAnsi="Cambria" w:cs="Times New Roman"/>
          <w:shd w:val="clear" w:color="auto" w:fill="FFFFFF"/>
          <w:lang w:val="en-GB"/>
        </w:rPr>
        <w:t>PO</w:t>
      </w:r>
      <w:r w:rsidRPr="002541DF">
        <w:rPr>
          <w:rFonts w:ascii="Cambria" w:eastAsia="Calibri" w:hAnsi="Cambria" w:cs="Times New Roman"/>
          <w:shd w:val="clear" w:color="auto" w:fill="FFFFFF"/>
          <w:vertAlign w:val="subscript"/>
          <w:lang w:val="en-GB"/>
        </w:rPr>
        <w:t>4</w:t>
      </w:r>
      <w:r w:rsidRPr="002541DF">
        <w:rPr>
          <w:rFonts w:ascii="Cambria" w:eastAsia="Calibri" w:hAnsi="Cambria" w:cs="Times New Roman"/>
          <w:shd w:val="clear" w:color="auto" w:fill="FFFFFF"/>
          <w:lang w:val="en-GB"/>
        </w:rPr>
        <w:t>*H</w:t>
      </w:r>
      <w:r w:rsidRPr="002541DF">
        <w:rPr>
          <w:rFonts w:ascii="Cambria" w:eastAsia="Calibri" w:hAnsi="Cambria" w:cs="Times New Roman"/>
          <w:shd w:val="clear" w:color="auto" w:fill="FFFFFF"/>
          <w:vertAlign w:val="subscript"/>
          <w:lang w:val="en-GB"/>
        </w:rPr>
        <w:t>2</w:t>
      </w:r>
      <w:r w:rsidRPr="002541DF">
        <w:rPr>
          <w:rFonts w:ascii="Cambria" w:eastAsia="Calibri" w:hAnsi="Cambria" w:cs="Times New Roman"/>
          <w:shd w:val="clear" w:color="auto" w:fill="FFFFFF"/>
          <w:lang w:val="en-GB"/>
        </w:rPr>
        <w:t>O, 12 mM Na</w:t>
      </w:r>
      <w:r w:rsidRPr="002541DF">
        <w:rPr>
          <w:rFonts w:ascii="Cambria" w:eastAsia="Calibri" w:hAnsi="Cambria" w:cs="Times New Roman"/>
          <w:shd w:val="clear" w:color="auto" w:fill="FFFFFF"/>
          <w:vertAlign w:val="subscript"/>
          <w:lang w:val="en-GB"/>
        </w:rPr>
        <w:t>2</w:t>
      </w:r>
      <w:r w:rsidRPr="002541DF">
        <w:rPr>
          <w:rFonts w:ascii="Cambria" w:eastAsia="Calibri" w:hAnsi="Cambria" w:cs="Times New Roman"/>
          <w:shd w:val="clear" w:color="auto" w:fill="FFFFFF"/>
          <w:lang w:val="en-GB"/>
        </w:rPr>
        <w:t>HPO</w:t>
      </w:r>
      <w:r w:rsidRPr="002541DF">
        <w:rPr>
          <w:rFonts w:ascii="Cambria" w:eastAsia="Calibri" w:hAnsi="Cambria" w:cs="Times New Roman"/>
          <w:shd w:val="clear" w:color="auto" w:fill="FFFFFF"/>
          <w:vertAlign w:val="subscript"/>
          <w:lang w:val="en-GB"/>
        </w:rPr>
        <w:t>4</w:t>
      </w:r>
      <w:r w:rsidRPr="002541DF">
        <w:rPr>
          <w:rFonts w:ascii="Cambria" w:eastAsia="Calibri" w:hAnsi="Cambria" w:cs="Times New Roman"/>
          <w:shd w:val="clear" w:color="auto" w:fill="FFFFFF"/>
          <w:lang w:val="en-GB"/>
        </w:rPr>
        <w:t xml:space="preserve">) for </w:t>
      </w:r>
      <w:r w:rsidRPr="002541DF">
        <w:rPr>
          <w:rFonts w:ascii="Cambria" w:eastAsia="Calibri" w:hAnsi="Cambria" w:cs="Times New Roman"/>
          <w:i/>
          <w:shd w:val="clear" w:color="auto" w:fill="FFFFFF"/>
          <w:lang w:val="en-GB"/>
        </w:rPr>
        <w:t>in situ</w:t>
      </w:r>
      <w:r w:rsidRPr="002541DF">
        <w:rPr>
          <w:rFonts w:ascii="Cambria" w:eastAsia="Calibri" w:hAnsi="Cambria" w:cs="Times New Roman"/>
          <w:shd w:val="clear" w:color="auto" w:fill="FFFFFF"/>
          <w:lang w:val="en-GB"/>
        </w:rPr>
        <w:t xml:space="preserve"> experiments or placed in DMEM/F12 (ThermoFisher scientific) on ice and used for culture experiments. </w:t>
      </w:r>
    </w:p>
    <w:p w14:paraId="4E09D1F3" w14:textId="77777777" w:rsidR="00A72F95" w:rsidRDefault="00A72F95" w:rsidP="00B801E2">
      <w:pPr>
        <w:rPr>
          <w:shd w:val="clear" w:color="auto" w:fill="FFFFFF"/>
          <w:lang w:val="en-GB"/>
        </w:rPr>
      </w:pPr>
    </w:p>
    <w:p w14:paraId="0625717C" w14:textId="77777777" w:rsidR="002541DF" w:rsidRDefault="002541DF" w:rsidP="002541DF">
      <w:pPr>
        <w:pStyle w:val="Heading2"/>
        <w:rPr>
          <w:rFonts w:eastAsia="Times New Roman"/>
          <w:shd w:val="clear" w:color="auto" w:fill="FFFFFF"/>
          <w:lang w:val="en-GB"/>
        </w:rPr>
      </w:pPr>
      <w:r w:rsidRPr="002541DF">
        <w:rPr>
          <w:rFonts w:eastAsia="Times New Roman"/>
          <w:i/>
          <w:shd w:val="clear" w:color="auto" w:fill="FFFFFF"/>
          <w:lang w:val="en-GB"/>
        </w:rPr>
        <w:t>In situ</w:t>
      </w:r>
      <w:r w:rsidRPr="002541DF">
        <w:rPr>
          <w:rFonts w:eastAsia="Times New Roman"/>
          <w:shd w:val="clear" w:color="auto" w:fill="FFFFFF"/>
          <w:lang w:val="en-GB"/>
        </w:rPr>
        <w:t xml:space="preserve"> hybridisation:</w:t>
      </w:r>
    </w:p>
    <w:p w14:paraId="657F46E9" w14:textId="77777777" w:rsidR="002541DF" w:rsidRDefault="002541DF" w:rsidP="002541DF">
      <w:pPr>
        <w:pStyle w:val="Heading31"/>
        <w:rPr>
          <w:rFonts w:eastAsia="Calibri"/>
          <w:shd w:val="clear" w:color="auto" w:fill="FFFFFF"/>
          <w:lang w:val="en-GB"/>
        </w:rPr>
      </w:pPr>
      <w:r w:rsidRPr="002541DF">
        <w:rPr>
          <w:rFonts w:eastAsia="Calibri"/>
          <w:shd w:val="clear" w:color="auto" w:fill="FFFFFF"/>
          <w:lang w:val="en-GB"/>
        </w:rPr>
        <w:t>Tissue preparation</w:t>
      </w:r>
    </w:p>
    <w:p w14:paraId="5FFCB571" w14:textId="7CC9A71C" w:rsidR="00B801E2" w:rsidRPr="00B801E2" w:rsidRDefault="002541DF" w:rsidP="00B801E2">
      <w:pPr>
        <w:spacing w:after="160"/>
        <w:rPr>
          <w:rFonts w:ascii="Cambria" w:eastAsia="Calibri" w:hAnsi="Cambria" w:cs="Times New Roman"/>
          <w:shd w:val="clear" w:color="auto" w:fill="FFFFFF"/>
          <w:lang w:val="en-GB"/>
        </w:rPr>
      </w:pPr>
      <w:r w:rsidRPr="002541DF">
        <w:rPr>
          <w:rFonts w:ascii="Cambria" w:eastAsia="Calibri" w:hAnsi="Cambria" w:cs="Times New Roman"/>
          <w:shd w:val="clear" w:color="auto" w:fill="FFFFFF"/>
          <w:lang w:val="en-GB"/>
        </w:rPr>
        <w:t>Fixed E15.5 heads were washed with PBS and embedded in 3% agarose in water. Coronal sections (100 µm) were obtained using a vibratome starting at the level of the eyes and terminating at the end of the optic chiasm. Sections were mounted on SuperFrost Plus slides (VWR) and left to dry at room temperature (RT) overnight.</w:t>
      </w:r>
    </w:p>
    <w:p w14:paraId="5F1CCF10" w14:textId="77777777" w:rsidR="00B801E2" w:rsidRDefault="00B801E2" w:rsidP="00B801E2">
      <w:pPr>
        <w:rPr>
          <w:shd w:val="clear" w:color="auto" w:fill="FFFFFF"/>
          <w:lang w:val="en-GB"/>
        </w:rPr>
      </w:pPr>
    </w:p>
    <w:p w14:paraId="7649F867" w14:textId="77777777" w:rsidR="002541DF" w:rsidRDefault="002541DF" w:rsidP="002D77FC">
      <w:pPr>
        <w:pStyle w:val="Heading31"/>
        <w:rPr>
          <w:rFonts w:eastAsia="Calibri"/>
          <w:shd w:val="clear" w:color="auto" w:fill="FFFFFF"/>
          <w:lang w:val="en-GB"/>
        </w:rPr>
      </w:pPr>
      <w:r w:rsidRPr="002541DF">
        <w:rPr>
          <w:rFonts w:eastAsia="Calibri"/>
          <w:shd w:val="clear" w:color="auto" w:fill="FFFFFF"/>
          <w:lang w:val="en-GB"/>
        </w:rPr>
        <w:lastRenderedPageBreak/>
        <w:t>Staining procedure</w:t>
      </w:r>
    </w:p>
    <w:p w14:paraId="0ECB7FAE" w14:textId="77777777" w:rsidR="002541DF" w:rsidRPr="002541DF" w:rsidRDefault="002541DF" w:rsidP="002541DF">
      <w:pPr>
        <w:spacing w:after="160"/>
        <w:rPr>
          <w:rFonts w:ascii="Cambria" w:eastAsia="Calibri" w:hAnsi="Cambria" w:cs="Times New Roman"/>
          <w:color w:val="ED7D31"/>
          <w:lang w:val="en-GB"/>
        </w:rPr>
      </w:pPr>
      <w:r w:rsidRPr="002541DF">
        <w:rPr>
          <w:rFonts w:ascii="Cambria" w:eastAsia="Calibri" w:hAnsi="Cambria" w:cs="Times New Roman"/>
          <w:i/>
          <w:shd w:val="clear" w:color="auto" w:fill="FFFFFF"/>
          <w:lang w:val="en-GB"/>
        </w:rPr>
        <w:t>In situ</w:t>
      </w:r>
      <w:r w:rsidRPr="002541DF">
        <w:rPr>
          <w:rFonts w:ascii="Cambria" w:eastAsia="Calibri" w:hAnsi="Cambria" w:cs="Times New Roman"/>
          <w:shd w:val="clear" w:color="auto" w:fill="FFFFFF"/>
          <w:lang w:val="en-GB"/>
        </w:rPr>
        <w:t xml:space="preserve"> hybridisation was performed as described previously (Thompson </w:t>
      </w:r>
      <w:r w:rsidRPr="002541DF">
        <w:rPr>
          <w:rFonts w:ascii="Cambria" w:eastAsia="Calibri" w:hAnsi="Cambria" w:cs="Times New Roman"/>
          <w:i/>
          <w:shd w:val="clear" w:color="auto" w:fill="FFFFFF"/>
          <w:lang w:val="en-GB"/>
        </w:rPr>
        <w:t>et al.</w:t>
      </w:r>
      <w:r w:rsidRPr="002541DF">
        <w:rPr>
          <w:rFonts w:ascii="Cambria" w:eastAsia="Calibri" w:hAnsi="Cambria" w:cs="Times New Roman"/>
          <w:shd w:val="clear" w:color="auto" w:fill="FFFFFF"/>
          <w:lang w:val="en-GB"/>
        </w:rPr>
        <w:t>, 2006). The slides were washed for 5 min in PBT (PBS with 0.1% Tween-20), dehydrated and rehydrated by consecutive washes of 50%, 100%, 75%, 50% and 25% methanol in PBT (5 min each), washed 2 x 5 min in PBT and bleached for 1 h in 6% H</w:t>
      </w:r>
      <w:r w:rsidRPr="002541DF">
        <w:rPr>
          <w:rFonts w:ascii="Cambria" w:eastAsia="Calibri" w:hAnsi="Cambria" w:cs="Times New Roman"/>
          <w:shd w:val="clear" w:color="auto" w:fill="FFFFFF"/>
          <w:vertAlign w:val="subscript"/>
          <w:lang w:val="en-GB"/>
        </w:rPr>
        <w:t>2</w:t>
      </w:r>
      <w:r w:rsidRPr="002541DF">
        <w:rPr>
          <w:rFonts w:ascii="Cambria" w:eastAsia="Calibri" w:hAnsi="Cambria" w:cs="Times New Roman"/>
          <w:shd w:val="clear" w:color="auto" w:fill="FFFFFF"/>
          <w:lang w:val="en-GB"/>
        </w:rPr>
        <w:t>O</w:t>
      </w:r>
      <w:r w:rsidRPr="002541DF">
        <w:rPr>
          <w:rFonts w:ascii="Cambria" w:eastAsia="Calibri" w:hAnsi="Cambria" w:cs="Times New Roman"/>
          <w:shd w:val="clear" w:color="auto" w:fill="FFFFFF"/>
          <w:vertAlign w:val="subscript"/>
          <w:lang w:val="en-GB"/>
        </w:rPr>
        <w:t>2</w:t>
      </w:r>
      <w:r w:rsidRPr="002541DF">
        <w:rPr>
          <w:rFonts w:ascii="Cambria" w:eastAsia="Calibri" w:hAnsi="Cambria" w:cs="Times New Roman"/>
          <w:shd w:val="clear" w:color="auto" w:fill="FFFFFF"/>
          <w:lang w:val="en-GB"/>
        </w:rPr>
        <w:t xml:space="preserve"> in PBT. Sections were washed 3 x 5 min in PBT and incubated 10 min with 10 µg/ml proteinase K in PBT, the proteinase K in</w:t>
      </w:r>
      <w:r w:rsidRPr="002541DF">
        <w:rPr>
          <w:rFonts w:ascii="Cambria" w:eastAsia="Calibri" w:hAnsi="Cambria" w:cs="Times New Roman"/>
          <w:lang w:val="en-GB"/>
        </w:rPr>
        <w:t>activated by incubating with 2mg/ml glycine, the sections washed 2 x 5 min with PBT and post-fixed with 4% PFA in PBT (pH 9.5) for 30 min. The Sections were washed 2 x 5 min with PBT and rinsed briefly with 65° C hybridisation solution (50% formamide, 25% 20x saline-sodium citrate buffer (20x SSC – 3M NaCl, 300mM Na</w:t>
      </w:r>
      <w:r w:rsidRPr="002541DF">
        <w:rPr>
          <w:rFonts w:ascii="Cambria" w:eastAsia="Calibri" w:hAnsi="Cambria" w:cs="Times New Roman"/>
          <w:vertAlign w:val="subscript"/>
          <w:lang w:val="en-GB"/>
        </w:rPr>
        <w:t>3</w:t>
      </w:r>
      <w:r w:rsidRPr="002541DF">
        <w:rPr>
          <w:rFonts w:ascii="Cambria" w:eastAsia="Calibri" w:hAnsi="Cambria" w:cs="Times New Roman"/>
          <w:lang w:val="en-GB"/>
        </w:rPr>
        <w:t>C</w:t>
      </w:r>
      <w:r w:rsidRPr="002541DF">
        <w:rPr>
          <w:rFonts w:ascii="Cambria" w:eastAsia="Calibri" w:hAnsi="Cambria" w:cs="Times New Roman"/>
          <w:vertAlign w:val="subscript"/>
          <w:lang w:val="en-GB"/>
        </w:rPr>
        <w:t>6</w:t>
      </w:r>
      <w:r w:rsidRPr="002541DF">
        <w:rPr>
          <w:rFonts w:ascii="Cambria" w:eastAsia="Calibri" w:hAnsi="Cambria" w:cs="Times New Roman"/>
          <w:lang w:val="en-GB"/>
        </w:rPr>
        <w:t>H</w:t>
      </w:r>
      <w:r w:rsidRPr="002541DF">
        <w:rPr>
          <w:rFonts w:ascii="Cambria" w:eastAsia="Calibri" w:hAnsi="Cambria" w:cs="Times New Roman"/>
          <w:vertAlign w:val="subscript"/>
          <w:lang w:val="en-GB"/>
        </w:rPr>
        <w:t>5</w:t>
      </w:r>
      <w:r w:rsidRPr="002541DF">
        <w:rPr>
          <w:rFonts w:ascii="Cambria" w:eastAsia="Calibri" w:hAnsi="Cambria" w:cs="Times New Roman"/>
          <w:lang w:val="en-GB"/>
        </w:rPr>
        <w:t>O</w:t>
      </w:r>
      <w:r w:rsidRPr="002541DF">
        <w:rPr>
          <w:rFonts w:ascii="Cambria" w:eastAsia="Calibri" w:hAnsi="Cambria" w:cs="Times New Roman"/>
          <w:vertAlign w:val="subscript"/>
          <w:lang w:val="en-GB"/>
        </w:rPr>
        <w:t>7</w:t>
      </w:r>
      <w:r w:rsidRPr="002541DF">
        <w:rPr>
          <w:rFonts w:ascii="Cambria" w:eastAsia="Calibri" w:hAnsi="Cambria" w:cs="Times New Roman"/>
          <w:lang w:val="en-GB"/>
        </w:rPr>
        <w:t>, pH 4.5), 50 µg/ml tRNA, 1% SDS, 50 µg/ml heparin in H</w:t>
      </w:r>
      <w:r w:rsidRPr="002541DF">
        <w:rPr>
          <w:rFonts w:ascii="Cambria" w:eastAsia="Calibri" w:hAnsi="Cambria" w:cs="Times New Roman"/>
          <w:vertAlign w:val="subscript"/>
          <w:lang w:val="en-GB"/>
        </w:rPr>
        <w:t>2</w:t>
      </w:r>
      <w:r w:rsidRPr="002541DF">
        <w:rPr>
          <w:rFonts w:ascii="Cambria" w:eastAsia="Calibri" w:hAnsi="Cambria" w:cs="Times New Roman"/>
          <w:lang w:val="en-GB"/>
        </w:rPr>
        <w:t>O)</w:t>
      </w:r>
      <w:r w:rsidRPr="002541DF">
        <w:rPr>
          <w:rFonts w:ascii="Cambria" w:eastAsia="Calibri" w:hAnsi="Cambria" w:cs="Times New Roman"/>
          <w:color w:val="ED7D31"/>
          <w:lang w:val="en-GB"/>
        </w:rPr>
        <w:t xml:space="preserve">. </w:t>
      </w:r>
    </w:p>
    <w:p w14:paraId="2FEDFE38" w14:textId="77777777" w:rsidR="002541DF" w:rsidRPr="002541DF" w:rsidRDefault="002541DF" w:rsidP="002541DF">
      <w:pPr>
        <w:spacing w:after="160"/>
        <w:rPr>
          <w:rFonts w:ascii="Cambria" w:eastAsia="Calibri" w:hAnsi="Cambria" w:cs="Times New Roman"/>
          <w:shd w:val="clear" w:color="auto" w:fill="FFFFFF"/>
          <w:lang w:val="en-GB"/>
        </w:rPr>
      </w:pPr>
      <w:r w:rsidRPr="002541DF">
        <w:rPr>
          <w:rFonts w:ascii="Cambria" w:eastAsia="Calibri" w:hAnsi="Cambria" w:cs="Times New Roman"/>
          <w:lang w:val="en-GB"/>
        </w:rPr>
        <w:t xml:space="preserve">The digoxigenin-labelled antisense riboprobes for Bmp7, Igf2, Sema6A and </w:t>
      </w:r>
      <w:r w:rsidRPr="002541DF">
        <w:rPr>
          <w:rFonts w:ascii="Cambria" w:eastAsia="Calibri" w:hAnsi="Cambria" w:cs="Times New Roman"/>
          <w:highlight w:val="yellow"/>
          <w:shd w:val="clear" w:color="auto" w:fill="FFFFFF"/>
          <w:lang w:val="en-GB"/>
        </w:rPr>
        <w:t>TGF-β1</w:t>
      </w:r>
      <w:r w:rsidRPr="002541DF">
        <w:rPr>
          <w:rFonts w:ascii="Cambria" w:eastAsia="Calibri" w:hAnsi="Cambria" w:cs="Times New Roman"/>
          <w:shd w:val="clear" w:color="auto" w:fill="FFFFFF"/>
          <w:lang w:val="en-GB"/>
        </w:rPr>
        <w:t xml:space="preserve"> were generated by Le Viet Hang. </w:t>
      </w:r>
      <w:r w:rsidRPr="002541DF">
        <w:rPr>
          <w:rFonts w:ascii="Cambria" w:eastAsia="Calibri" w:hAnsi="Cambria" w:cs="Times New Roman"/>
          <w:lang w:val="en-GB"/>
        </w:rPr>
        <w:t>The probes were denatured at 85˚ C for 5 min and diluted (20 µl/ml) in 65° C hybridisation solution. The sections were incubated with the diluted probes overnight (100 µl/slide) covered with plastic coverslips at 65° C in a sandwich box containing filter paper soaked with 50% formamide to prevent drying.</w:t>
      </w:r>
    </w:p>
    <w:p w14:paraId="583E732C" w14:textId="77777777" w:rsidR="002541DF" w:rsidRPr="002541DF" w:rsidRDefault="002541DF" w:rsidP="002541DF">
      <w:pPr>
        <w:spacing w:after="160"/>
        <w:rPr>
          <w:rFonts w:ascii="Cambria" w:eastAsia="Calibri" w:hAnsi="Cambria" w:cs="Calibri"/>
          <w:lang w:val="en-GB"/>
        </w:rPr>
      </w:pPr>
      <w:r w:rsidRPr="002541DF">
        <w:rPr>
          <w:rFonts w:ascii="Cambria" w:eastAsia="Calibri" w:hAnsi="Cambria" w:cs="Calibri"/>
          <w:lang w:val="en-GB"/>
        </w:rPr>
        <w:t>The coverslips were removed, and the sections washed 3 x 20 min in solution 1</w:t>
      </w:r>
      <w:r w:rsidRPr="002541DF">
        <w:rPr>
          <w:rFonts w:ascii="Cambria" w:eastAsia="Calibri" w:hAnsi="Cambria" w:cs="Times New Roman"/>
          <w:lang w:val="en-GB"/>
        </w:rPr>
        <w:t xml:space="preserve"> </w:t>
      </w:r>
      <w:r w:rsidRPr="002541DF">
        <w:rPr>
          <w:rFonts w:ascii="Cambria" w:eastAsia="Calibri" w:hAnsi="Cambria" w:cs="Calibri"/>
          <w:lang w:val="en-GB"/>
        </w:rPr>
        <w:t>(50% formamide, 25% 20x SSC, 1% SDS in H</w:t>
      </w:r>
      <w:r w:rsidRPr="002541DF">
        <w:rPr>
          <w:rFonts w:ascii="Cambria" w:eastAsia="Calibri" w:hAnsi="Cambria" w:cs="Calibri"/>
          <w:vertAlign w:val="subscript"/>
          <w:lang w:val="en-GB"/>
        </w:rPr>
        <w:t>2</w:t>
      </w:r>
      <w:r w:rsidRPr="002541DF">
        <w:rPr>
          <w:rFonts w:ascii="Cambria" w:eastAsia="Calibri" w:hAnsi="Cambria" w:cs="Calibri"/>
          <w:lang w:val="en-GB"/>
        </w:rPr>
        <w:t>O) at 65° C, 3 x 20 min in solution 3 (50% formamide, 10% 20x SSC in H</w:t>
      </w:r>
      <w:r w:rsidRPr="002541DF">
        <w:rPr>
          <w:rFonts w:ascii="Cambria" w:eastAsia="Calibri" w:hAnsi="Cambria" w:cs="Calibri"/>
          <w:vertAlign w:val="subscript"/>
          <w:lang w:val="en-GB"/>
        </w:rPr>
        <w:t>2</w:t>
      </w:r>
      <w:r w:rsidRPr="002541DF">
        <w:rPr>
          <w:rFonts w:ascii="Cambria" w:eastAsia="Calibri" w:hAnsi="Cambria" w:cs="Calibri"/>
          <w:lang w:val="en-GB"/>
        </w:rPr>
        <w:t xml:space="preserve">O) at 60° C, and 3 x 5 min in </w:t>
      </w:r>
      <w:r w:rsidRPr="002541DF">
        <w:rPr>
          <w:rFonts w:ascii="Cambria" w:eastAsia="Calibri" w:hAnsi="Cambria" w:cs="Calibri"/>
          <w:lang w:val="en-GB"/>
        </w:rPr>
        <w:lastRenderedPageBreak/>
        <w:t>tris-buffered saline with 1% Tween-20 (TBST – 1.4 M NaCl, 2.7 mM KCl, 25 mM Tris-Cl, 1% Tween-20 in H</w:t>
      </w:r>
      <w:r w:rsidRPr="002541DF">
        <w:rPr>
          <w:rFonts w:ascii="Cambria" w:eastAsia="Calibri" w:hAnsi="Cambria" w:cs="Calibri"/>
          <w:vertAlign w:val="subscript"/>
          <w:lang w:val="en-GB"/>
        </w:rPr>
        <w:t>2</w:t>
      </w:r>
      <w:r w:rsidRPr="002541DF">
        <w:rPr>
          <w:rFonts w:ascii="Cambria" w:eastAsia="Calibri" w:hAnsi="Cambria" w:cs="Calibri"/>
          <w:lang w:val="en-GB"/>
        </w:rPr>
        <w:t xml:space="preserve">O) at RT. Unspecific binding was blocked by incubating with 10% sheep serum in TBST for 1 h at RT. The mRNA probe was detected using anti-digoxigenin antibody (1:2000 in 1% sheep serum; Sigma Aldrich; 100o µl/slide) overnight, covered with plastic coverslips in at RT. </w:t>
      </w:r>
    </w:p>
    <w:p w14:paraId="6ED54E1A" w14:textId="77777777" w:rsidR="002541DF" w:rsidRPr="002541DF" w:rsidRDefault="002541DF" w:rsidP="002541DF">
      <w:pPr>
        <w:spacing w:after="160"/>
        <w:rPr>
          <w:rFonts w:ascii="Cambria" w:eastAsia="Calibri" w:hAnsi="Cambria" w:cs="Calibri"/>
          <w:lang w:val="en-GB"/>
        </w:rPr>
      </w:pPr>
      <w:r w:rsidRPr="002541DF">
        <w:rPr>
          <w:rFonts w:ascii="Cambria" w:eastAsia="Calibri" w:hAnsi="Cambria" w:cs="Calibri"/>
          <w:lang w:val="en-GB"/>
        </w:rPr>
        <w:t>Coverslips were removed, and the slides washed 3 x 5 min followed by 5 x 45 min with TBST. The slides were washed 3 x 10 min in NTMT (100 mM NaCl, 100 mM Tris-HCl, 50 mM MgCl</w:t>
      </w:r>
      <w:r w:rsidRPr="002541DF">
        <w:rPr>
          <w:rFonts w:ascii="Cambria" w:eastAsia="Calibri" w:hAnsi="Cambria" w:cs="Calibri"/>
          <w:vertAlign w:val="subscript"/>
          <w:lang w:val="en-GB"/>
        </w:rPr>
        <w:t>2</w:t>
      </w:r>
      <w:r w:rsidRPr="002541DF">
        <w:rPr>
          <w:rFonts w:ascii="Cambria" w:eastAsia="Calibri" w:hAnsi="Cambria" w:cs="Calibri"/>
          <w:lang w:val="en-GB"/>
        </w:rPr>
        <w:t xml:space="preserve"> 1% Tween-20 in H</w:t>
      </w:r>
      <w:r w:rsidRPr="002541DF">
        <w:rPr>
          <w:rFonts w:ascii="Cambria" w:eastAsia="Calibri" w:hAnsi="Cambria" w:cs="Calibri"/>
          <w:vertAlign w:val="subscript"/>
          <w:lang w:val="en-GB"/>
        </w:rPr>
        <w:t>2</w:t>
      </w:r>
      <w:r w:rsidRPr="002541DF">
        <w:rPr>
          <w:rFonts w:ascii="Cambria" w:eastAsia="Calibri" w:hAnsi="Cambria" w:cs="Calibri"/>
          <w:lang w:val="en-GB"/>
        </w:rPr>
        <w:t xml:space="preserve">O) and incubated in the colour reaction (4.5 µl/ml NBT (75 mg/ml in dimethylformamide), 3.5 µl/ml BCIP (50 mg/ml in dimethylformamide) in NTMT) until stained (approx. 4 h). The slides were washed 2 x 10 min in NTMT, 10 min in PBT, 2 x 10 min in PBS; post-fixed with 4% PFA for 30 min; washed 2 x 10 min in PBS and mounted with 90% glycerol in PBS. </w:t>
      </w:r>
      <w:r w:rsidRPr="002541DF">
        <w:rPr>
          <w:rFonts w:ascii="Cambria" w:eastAsia="Calibri" w:hAnsi="Cambria" w:cs="Calibri"/>
          <w:lang w:val="en-US"/>
        </w:rPr>
        <w:t>SMZ1500 microscope and Ds-Fi1c camera were used to obtain images from the stained probes.</w:t>
      </w:r>
    </w:p>
    <w:p w14:paraId="312CA8DB" w14:textId="77777777" w:rsidR="00A72F95" w:rsidRDefault="00A72F95" w:rsidP="00B801E2">
      <w:pPr>
        <w:rPr>
          <w:lang w:val="en-GB"/>
        </w:rPr>
      </w:pPr>
    </w:p>
    <w:p w14:paraId="08222399" w14:textId="77777777" w:rsidR="002541DF" w:rsidRDefault="002541DF" w:rsidP="002D77FC">
      <w:pPr>
        <w:pStyle w:val="Heading31"/>
        <w:rPr>
          <w:rFonts w:eastAsia="Calibri"/>
          <w:lang w:val="en-GB"/>
        </w:rPr>
      </w:pPr>
      <w:r w:rsidRPr="002541DF">
        <w:rPr>
          <w:rFonts w:eastAsia="Calibri"/>
          <w:lang w:val="en-GB"/>
        </w:rPr>
        <w:t xml:space="preserve">Double fluorescent </w:t>
      </w:r>
      <w:r w:rsidRPr="002541DF">
        <w:rPr>
          <w:rFonts w:eastAsia="Calibri"/>
          <w:i/>
          <w:lang w:val="en-GB"/>
        </w:rPr>
        <w:t>in situ</w:t>
      </w:r>
      <w:r w:rsidRPr="002541DF">
        <w:rPr>
          <w:rFonts w:eastAsia="Calibri"/>
          <w:lang w:val="en-GB"/>
        </w:rPr>
        <w:t xml:space="preserve"> </w:t>
      </w:r>
    </w:p>
    <w:p w14:paraId="20BC6AA4" w14:textId="77777777" w:rsidR="002541DF" w:rsidRPr="002541DF" w:rsidRDefault="002541DF" w:rsidP="002541DF">
      <w:pPr>
        <w:spacing w:after="160"/>
        <w:rPr>
          <w:rFonts w:ascii="Cambria" w:eastAsia="Calibri" w:hAnsi="Cambria" w:cs="Calibri"/>
          <w:lang w:val="en-GB"/>
        </w:rPr>
      </w:pPr>
      <w:r w:rsidRPr="002541DF">
        <w:rPr>
          <w:rFonts w:ascii="Cambria" w:eastAsia="Calibri" w:hAnsi="Cambria" w:cs="Calibri"/>
          <w:lang w:val="en-GB"/>
        </w:rPr>
        <w:t xml:space="preserve">Double fluorescent staining was performed for both Bmp7 and Igf2 (tagged with digoxigenin) in combination with probe for retinoic acid receptor – related orphan receptor alpha (Rorα) tagged with fluorescein. The pre-treatment and hybridisation steps were identical with the exception that the hybridisation mix contained 20 µl/ml of both probes being tested (Bmp7 or Igf2) and Rorα. Post-hybridisation treatment was carried out as described </w:t>
      </w:r>
      <w:r w:rsidRPr="002541DF">
        <w:rPr>
          <w:rFonts w:ascii="Cambria" w:eastAsia="Calibri" w:hAnsi="Cambria" w:cs="Calibri"/>
          <w:lang w:val="en-GB"/>
        </w:rPr>
        <w:lastRenderedPageBreak/>
        <w:t>above with the following modifications: Rorα mRNA was detected by incubating in anti-fluorescein-HRP antibody (1:500 in 1% sheep serum) at RT overnight, covered by plastic coverslips. The slides were washed 3 x 20 min in TBST and incubated in Cy3-labelled tyramide (1:100) at RT for 1 h to amplify antibody signalling. Slides were washed with TBST 3 x 5 min and incubated 45 min in 1% H</w:t>
      </w:r>
      <w:r w:rsidRPr="002541DF">
        <w:rPr>
          <w:rFonts w:ascii="Cambria" w:eastAsia="Calibri" w:hAnsi="Cambria" w:cs="Calibri"/>
          <w:vertAlign w:val="subscript"/>
          <w:lang w:val="en-GB"/>
        </w:rPr>
        <w:t>2</w:t>
      </w:r>
      <w:r w:rsidRPr="002541DF">
        <w:rPr>
          <w:rFonts w:ascii="Cambria" w:eastAsia="Calibri" w:hAnsi="Cambria" w:cs="Calibri"/>
          <w:lang w:val="en-GB"/>
        </w:rPr>
        <w:t>O</w:t>
      </w:r>
      <w:r w:rsidRPr="002541DF">
        <w:rPr>
          <w:rFonts w:ascii="Cambria" w:eastAsia="Calibri" w:hAnsi="Cambria" w:cs="Calibri"/>
          <w:vertAlign w:val="subscript"/>
          <w:lang w:val="en-GB"/>
        </w:rPr>
        <w:t>2</w:t>
      </w:r>
      <w:r w:rsidRPr="002541DF">
        <w:rPr>
          <w:rFonts w:ascii="Cambria" w:eastAsia="Calibri" w:hAnsi="Cambria" w:cs="Calibri"/>
          <w:lang w:val="en-GB"/>
        </w:rPr>
        <w:t xml:space="preserve">. Slides were washed in TBST 3 x 5 min. The second probe was detected by incubating in anti-digoxigenin-HRP antibody (1:1000 in 1% sheep serum) overnight at RT. Slides were washed 3 x 5 min and 10 x 20 min in TBST and incubated in fluorescein-labelled tyramide (1:100 in amplification buffer) for 1 h at RT covered with plastic coverslips. Slides were washed 3 x 5 min in TBST and 2 x 10 min in PBS, post-fixed in 4% PFA – 30 min RT, washed with PBS 2 x 10 min and mounted using 90% glycerol in PBS. </w:t>
      </w:r>
      <w:r w:rsidRPr="002541DF">
        <w:rPr>
          <w:rFonts w:ascii="Cambria" w:eastAsia="Calibri" w:hAnsi="Cambria" w:cs="Calibri"/>
          <w:lang w:val="en-US"/>
        </w:rPr>
        <w:t>ZEISS fluorescence microscope and DXM1200 digital camera were used to obtain images. Images were taken in grayscale for each channel and subsequently pseudocoloured using ImageJ.</w:t>
      </w:r>
    </w:p>
    <w:p w14:paraId="7753E90C" w14:textId="77777777" w:rsidR="002541DF" w:rsidRPr="002541DF" w:rsidRDefault="002541DF" w:rsidP="002541DF">
      <w:pPr>
        <w:spacing w:after="160"/>
        <w:rPr>
          <w:rFonts w:ascii="Cambria" w:eastAsia="Calibri" w:hAnsi="Cambria" w:cs="Calibri"/>
          <w:lang w:val="en-GB"/>
        </w:rPr>
      </w:pPr>
    </w:p>
    <w:p w14:paraId="69205889" w14:textId="77777777" w:rsidR="002541DF" w:rsidRDefault="002541DF" w:rsidP="002D77FC">
      <w:pPr>
        <w:pStyle w:val="Heading2"/>
        <w:rPr>
          <w:rFonts w:eastAsia="Times New Roman"/>
          <w:lang w:val="en-GB"/>
        </w:rPr>
      </w:pPr>
      <w:r w:rsidRPr="002541DF">
        <w:rPr>
          <w:rFonts w:eastAsia="Times New Roman"/>
          <w:lang w:val="en-GB"/>
        </w:rPr>
        <w:t>Retinal explant culture</w:t>
      </w:r>
    </w:p>
    <w:p w14:paraId="18F15E42" w14:textId="6912C27F" w:rsidR="002541DF" w:rsidRPr="002541DF" w:rsidRDefault="002541DF" w:rsidP="002541DF">
      <w:pPr>
        <w:spacing w:after="160"/>
        <w:rPr>
          <w:rFonts w:ascii="Cambria" w:eastAsia="Calibri" w:hAnsi="Cambria" w:cs="Times New Roman"/>
          <w:lang w:val="en-GB"/>
        </w:rPr>
      </w:pPr>
      <w:r w:rsidRPr="002541DF">
        <w:rPr>
          <w:rFonts w:ascii="Cambria" w:eastAsia="Calibri" w:hAnsi="Cambria" w:cs="Times New Roman"/>
          <w:b/>
          <w:lang w:val="en-GB"/>
        </w:rPr>
        <w:t xml:space="preserve">The initial culture set up was performed by Lynda Erskine and Le Viet Hang. The subsequent steps were carried out by Agne </w:t>
      </w:r>
      <w:r w:rsidRPr="002541DF">
        <w:rPr>
          <w:rFonts w:ascii="Cambria" w:eastAsia="Calibri" w:hAnsi="Cambria" w:cs="Times New Roman"/>
          <w:b/>
          <w:szCs w:val="26"/>
          <w:lang w:val="en-US"/>
        </w:rPr>
        <w:t xml:space="preserve">Dambrauskaite and myself. </w:t>
      </w:r>
      <w:r w:rsidRPr="002541DF">
        <w:rPr>
          <w:rFonts w:ascii="Cambria" w:eastAsia="Calibri" w:hAnsi="Cambria" w:cs="Times New Roman"/>
          <w:lang w:val="en-GB"/>
        </w:rPr>
        <w:t xml:space="preserve">Retinal explant co-cultures were prepared as described previously (Erskine </w:t>
      </w:r>
      <w:r w:rsidRPr="002541DF">
        <w:rPr>
          <w:rFonts w:ascii="Cambria" w:eastAsia="Calibri" w:hAnsi="Cambria" w:cs="Times New Roman"/>
          <w:i/>
          <w:lang w:val="en-GB"/>
        </w:rPr>
        <w:t>et al.</w:t>
      </w:r>
      <w:r w:rsidRPr="002541DF">
        <w:rPr>
          <w:rFonts w:ascii="Cambria" w:eastAsia="Calibri" w:hAnsi="Cambria" w:cs="Times New Roman"/>
          <w:lang w:val="en-GB"/>
        </w:rPr>
        <w:t xml:space="preserve">, 2000). Briefly, retinas and meninges from the ventral diencephalon were dissected from E15.5 embryos and collected in </w:t>
      </w:r>
      <w:r w:rsidRPr="002541DF">
        <w:rPr>
          <w:rFonts w:ascii="Cambria" w:eastAsia="Calibri" w:hAnsi="Cambria" w:cs="Times New Roman"/>
          <w:lang w:val="en-GB"/>
        </w:rPr>
        <w:lastRenderedPageBreak/>
        <w:t>DMEM/F12 on ice. Ventrotemporal (VT) and dorsotemporal (DT) quadrants of the retina were isolated and cultured in a 1:1 mixture of bovine dermis  and rat tail collagen (Corning) either alone, or at a short distance (100 – 300 µm) to isolated ventral meninges for  24 hours at 37° C. Then, the cultures were fixed with 4% PFA in PBS, and washed 4 x 30 min with PBS. The collagen discs were detached from the well plates and unspecific binding was blocked by 10% goat serum in PBS + 0.2% Triton X-100 (Sigma-Aldrich) for 90 min. Next cultures were incubated with anti-</w:t>
      </w:r>
      <w:r w:rsidRPr="002541DF">
        <w:rPr>
          <w:rFonts w:ascii="Cambria" w:eastAsia="Calibri" w:hAnsi="Cambria" w:cs="Calibri"/>
          <w:lang w:val="en-GB"/>
        </w:rPr>
        <w:t>β</w:t>
      </w:r>
      <w:r w:rsidRPr="002541DF">
        <w:rPr>
          <w:rFonts w:ascii="Cambria" w:eastAsia="Calibri" w:hAnsi="Cambria" w:cs="Times New Roman"/>
          <w:lang w:val="en-GB"/>
        </w:rPr>
        <w:t xml:space="preserve">-tubulin (Sigma Aldrich, 1:5000 in 10% goat serum in PBS + 0.2% Triton X-100) overnight at 4° C to label the axons. Cultures were washed 3 x </w:t>
      </w:r>
      <w:r w:rsidR="002D77FC">
        <w:rPr>
          <w:rFonts w:ascii="Cambria" w:eastAsia="Calibri" w:hAnsi="Cambria" w:cs="Times New Roman"/>
          <w:lang w:val="en-GB"/>
        </w:rPr>
        <w:t>80 min</w:t>
      </w:r>
      <w:r w:rsidRPr="002541DF">
        <w:rPr>
          <w:rFonts w:ascii="Cambria" w:eastAsia="Calibri" w:hAnsi="Cambria" w:cs="Times New Roman"/>
          <w:lang w:val="en-GB"/>
        </w:rPr>
        <w:t xml:space="preserve"> in PBS and incubated overnight in goat anti-mouse IgG-Cy3 secondary antibody (Jachson Immunoresearch, 1:2000 in 1% goat serum) at 4ᵒ C. The cultures were washed 8 x 30 min in PBS and mounted with Vectashield (Vectorlabs) on SuperFrost slides (VWR). The cultures were imaged in grayscale using ZEISS fluorescence microscope and DXM1200 digital camera. The images were auto contrasted on Photoshop and ImageJ was used to measure the area covered by axonal outgrowth. Normal distribution was confirmed using Anderson-Darling normality test and one-way ANOVA was performed on the obtained data.</w:t>
      </w:r>
    </w:p>
    <w:p w14:paraId="7EB9BF52" w14:textId="77777777" w:rsidR="002541DF" w:rsidRPr="002541DF" w:rsidRDefault="002541DF" w:rsidP="002541DF">
      <w:pPr>
        <w:spacing w:after="160"/>
        <w:rPr>
          <w:rFonts w:ascii="Cambria" w:eastAsia="Calibri" w:hAnsi="Cambria" w:cs="Times New Roman"/>
          <w:lang w:val="en-GB"/>
        </w:rPr>
      </w:pPr>
    </w:p>
    <w:p w14:paraId="5155F0E5" w14:textId="0FBC730F" w:rsidR="002D77FC" w:rsidRDefault="002D77FC">
      <w:pPr>
        <w:rPr>
          <w:rFonts w:eastAsiaTheme="majorEastAsia" w:cstheme="majorBidi"/>
          <w:b/>
          <w:bCs/>
          <w:color w:val="365F91" w:themeColor="accent1" w:themeShade="BF"/>
          <w:sz w:val="28"/>
          <w:szCs w:val="28"/>
          <w:highlight w:val="yellow"/>
          <w:lang w:val="en-US"/>
        </w:rPr>
      </w:pPr>
      <w:r>
        <w:rPr>
          <w:highlight w:val="yellow"/>
          <w:lang w:val="en-US"/>
        </w:rPr>
        <w:br w:type="page"/>
      </w:r>
    </w:p>
    <w:p w14:paraId="6BCC8341" w14:textId="77777777" w:rsidR="00031FA7" w:rsidRPr="00031FA7" w:rsidRDefault="00031FA7" w:rsidP="001569C4">
      <w:pPr>
        <w:pStyle w:val="Heading1"/>
      </w:pPr>
      <w:bookmarkStart w:id="8" w:name="_Results"/>
      <w:bookmarkEnd w:id="8"/>
      <w:r w:rsidRPr="00031FA7">
        <w:rPr>
          <w:lang w:val="en-GB"/>
        </w:rPr>
        <w:lastRenderedPageBreak/>
        <w:t>R</w:t>
      </w:r>
      <w:r w:rsidRPr="00031FA7">
        <w:t>esults</w:t>
      </w:r>
    </w:p>
    <w:p w14:paraId="1FD44801" w14:textId="77777777" w:rsidR="00031FA7" w:rsidRPr="008E014E" w:rsidRDefault="00031FA7" w:rsidP="008E014E">
      <w:pPr>
        <w:pStyle w:val="Heading2"/>
        <w:rPr>
          <w:noProof/>
          <w:lang w:val="en-US" w:eastAsia="bg-BG"/>
        </w:rPr>
      </w:pPr>
      <w:ins w:id="9" w:author="Erskine, Lynda [2]" w:date="2019-08-06T13:46:00Z">
        <w:r w:rsidRPr="008E014E">
          <w:rPr>
            <w:noProof/>
            <w:lang w:val="en-US" w:eastAsia="bg-BG"/>
          </w:rPr>
          <w:t>M</w:t>
        </w:r>
      </w:ins>
      <w:r w:rsidRPr="008E014E">
        <w:rPr>
          <w:noProof/>
          <w:lang w:val="en-US" w:eastAsia="bg-BG"/>
        </w:rPr>
        <w:t>eningeal factors expressed adjascent to the developing optic pathway</w:t>
      </w:r>
    </w:p>
    <w:p w14:paraId="2DDB1DB7" w14:textId="2CA7DD38" w:rsidR="00031FA7" w:rsidRPr="00031FA7" w:rsidRDefault="00031FA7" w:rsidP="008E014E">
      <w:pPr>
        <w:rPr>
          <w:noProof/>
          <w:lang w:val="en-US" w:eastAsia="bg-BG"/>
        </w:rPr>
      </w:pPr>
      <w:commentRangeStart w:id="10"/>
      <w:r w:rsidRPr="00031FA7">
        <w:rPr>
          <w:noProof/>
          <w:lang w:val="en-US" w:eastAsia="bg-BG"/>
        </w:rPr>
        <w:t xml:space="preserve">To test whether </w:t>
      </w:r>
      <w:commentRangeEnd w:id="10"/>
      <w:r w:rsidRPr="00031FA7">
        <w:rPr>
          <w:rFonts w:asciiTheme="minorHAnsi" w:hAnsiTheme="minorHAnsi"/>
          <w:sz w:val="16"/>
          <w:szCs w:val="16"/>
        </w:rPr>
        <w:commentReference w:id="10"/>
      </w:r>
      <w:r w:rsidRPr="00031FA7">
        <w:rPr>
          <w:noProof/>
          <w:lang w:val="en-US" w:eastAsia="bg-BG"/>
        </w:rPr>
        <w:t>the meninges have potential to influence the optic pathway development, we investigated the expression adjescent to the developing optic pathway of several factors known to be secreted by the meninges. Expression of S</w:t>
      </w:r>
      <w:r w:rsidR="008E014E">
        <w:rPr>
          <w:noProof/>
          <w:lang w:eastAsia="bg-BG"/>
        </w:rPr>
        <w:t>emaphorin-6а</w:t>
      </w:r>
      <w:r w:rsidRPr="00031FA7">
        <w:rPr>
          <w:noProof/>
          <w:lang w:eastAsia="bg-BG"/>
        </w:rPr>
        <w:t xml:space="preserve"> (</w:t>
      </w:r>
      <w:r w:rsidRPr="00031FA7">
        <w:rPr>
          <w:i/>
          <w:noProof/>
          <w:lang w:eastAsia="bg-BG"/>
          <w:rPrChange w:id="11" w:author="Erskine, Lynda [2]" w:date="2019-08-06T12:14:00Z">
            <w:rPr>
              <w:noProof/>
              <w:szCs w:val="26"/>
              <w:lang w:eastAsia="bg-BG"/>
            </w:rPr>
          </w:rPrChange>
        </w:rPr>
        <w:t>Sema6</w:t>
      </w:r>
      <w:r w:rsidR="008E014E">
        <w:rPr>
          <w:i/>
          <w:noProof/>
          <w:lang w:eastAsia="bg-BG"/>
        </w:rPr>
        <w:t>а</w:t>
      </w:r>
      <w:r w:rsidRPr="00031FA7">
        <w:rPr>
          <w:noProof/>
          <w:lang w:eastAsia="bg-BG"/>
        </w:rPr>
        <w:t xml:space="preserve">), </w:t>
      </w:r>
      <w:r w:rsidRPr="00031FA7">
        <w:rPr>
          <w:noProof/>
          <w:lang w:val="en-US" w:eastAsia="bg-BG"/>
        </w:rPr>
        <w:t>i</w:t>
      </w:r>
      <w:r w:rsidRPr="00031FA7">
        <w:rPr>
          <w:noProof/>
          <w:lang w:eastAsia="bg-BG"/>
        </w:rPr>
        <w:t>nsulin-like growth factor 2 (</w:t>
      </w:r>
      <w:commentRangeStart w:id="12"/>
      <w:ins w:id="13" w:author="Erskine, Lynda [2]" w:date="2019-08-06T12:14:00Z">
        <w:r w:rsidRPr="00031FA7">
          <w:rPr>
            <w:i/>
            <w:noProof/>
            <w:lang w:val="en-GB" w:eastAsia="bg-BG"/>
            <w:rPrChange w:id="14" w:author="Erskine, Lynda [2]" w:date="2019-08-06T12:16:00Z">
              <w:rPr>
                <w:noProof/>
                <w:szCs w:val="26"/>
                <w:lang w:val="en-GB" w:eastAsia="bg-BG"/>
              </w:rPr>
            </w:rPrChange>
          </w:rPr>
          <w:t>Igf2</w:t>
        </w:r>
      </w:ins>
      <w:commentRangeEnd w:id="12"/>
      <w:ins w:id="15" w:author="Erskine, Lynda [2]" w:date="2019-08-06T12:15:00Z">
        <w:r w:rsidRPr="00031FA7">
          <w:rPr>
            <w:rFonts w:asciiTheme="minorHAnsi" w:hAnsiTheme="minorHAnsi"/>
            <w:i/>
            <w:rPrChange w:id="16" w:author="Erskine, Lynda [2]" w:date="2019-08-06T12:16:00Z">
              <w:rPr>
                <w:rStyle w:val="CommentReference"/>
              </w:rPr>
            </w:rPrChange>
          </w:rPr>
          <w:commentReference w:id="12"/>
        </w:r>
      </w:ins>
      <w:r w:rsidRPr="00031FA7">
        <w:rPr>
          <w:noProof/>
          <w:lang w:eastAsia="bg-BG"/>
        </w:rPr>
        <w:t xml:space="preserve">), </w:t>
      </w:r>
      <w:r w:rsidRPr="00031FA7">
        <w:rPr>
          <w:noProof/>
          <w:lang w:val="en-US" w:eastAsia="bg-BG"/>
        </w:rPr>
        <w:t>t</w:t>
      </w:r>
      <w:r w:rsidRPr="00031FA7">
        <w:rPr>
          <w:noProof/>
          <w:lang w:eastAsia="bg-BG"/>
        </w:rPr>
        <w:t>ransforming growth factor beta 2 (</w:t>
      </w:r>
      <w:ins w:id="17" w:author="Erskine, Lynda [2]" w:date="2019-08-06T12:15:00Z">
        <w:r w:rsidRPr="00031FA7">
          <w:rPr>
            <w:i/>
            <w:noProof/>
            <w:lang w:eastAsia="bg-BG"/>
            <w:rPrChange w:id="18" w:author="Erskine, Lynda [2]" w:date="2019-08-06T12:15:00Z">
              <w:rPr>
                <w:noProof/>
                <w:szCs w:val="26"/>
                <w:lang w:eastAsia="bg-BG"/>
              </w:rPr>
            </w:rPrChange>
          </w:rPr>
          <w:t>T</w:t>
        </w:r>
        <w:r w:rsidRPr="00031FA7">
          <w:rPr>
            <w:i/>
            <w:noProof/>
            <w:lang w:val="en-GB" w:eastAsia="bg-BG"/>
          </w:rPr>
          <w:t>gf</w:t>
        </w:r>
      </w:ins>
      <w:del w:id="19" w:author="Erskine, Lynda [2]" w:date="2019-08-06T12:15:00Z">
        <w:r w:rsidRPr="00031FA7" w:rsidDel="0069425A">
          <w:rPr>
            <w:i/>
            <w:noProof/>
            <w:lang w:eastAsia="bg-BG"/>
            <w:rPrChange w:id="20" w:author="Erskine, Lynda [2]" w:date="2019-08-06T12:15:00Z">
              <w:rPr>
                <w:noProof/>
                <w:szCs w:val="26"/>
                <w:lang w:eastAsia="bg-BG"/>
              </w:rPr>
            </w:rPrChange>
          </w:rPr>
          <w:delText>-</w:delText>
        </w:r>
      </w:del>
      <w:r w:rsidRPr="00031FA7">
        <w:rPr>
          <w:i/>
          <w:noProof/>
          <w:lang w:eastAsia="bg-BG"/>
        </w:rPr>
        <w:t>b</w:t>
      </w:r>
      <w:r w:rsidRPr="00031FA7">
        <w:rPr>
          <w:i/>
          <w:noProof/>
          <w:lang w:eastAsia="bg-BG"/>
          <w:rPrChange w:id="21" w:author="Erskine, Lynda [2]" w:date="2019-08-06T12:15:00Z">
            <w:rPr>
              <w:noProof/>
              <w:szCs w:val="26"/>
              <w:lang w:eastAsia="bg-BG"/>
            </w:rPr>
          </w:rPrChange>
        </w:rPr>
        <w:t>2</w:t>
      </w:r>
      <w:r w:rsidRPr="00031FA7">
        <w:rPr>
          <w:noProof/>
          <w:lang w:eastAsia="bg-BG"/>
        </w:rPr>
        <w:t xml:space="preserve">) and </w:t>
      </w:r>
      <w:r w:rsidRPr="00031FA7">
        <w:rPr>
          <w:noProof/>
          <w:lang w:val="en-US" w:eastAsia="bg-BG"/>
        </w:rPr>
        <w:t>b</w:t>
      </w:r>
      <w:r w:rsidRPr="00031FA7">
        <w:rPr>
          <w:noProof/>
          <w:lang w:eastAsia="bg-BG"/>
        </w:rPr>
        <w:t>one morphogenetic protein 7 (</w:t>
      </w:r>
      <w:ins w:id="22" w:author="Erskine, Lynda [2]" w:date="2019-08-06T12:15:00Z">
        <w:r w:rsidRPr="00031FA7">
          <w:rPr>
            <w:i/>
            <w:noProof/>
            <w:lang w:val="en-GB" w:eastAsia="bg-BG"/>
          </w:rPr>
          <w:t>Bmp7</w:t>
        </w:r>
      </w:ins>
      <w:r w:rsidRPr="00031FA7">
        <w:rPr>
          <w:noProof/>
          <w:lang w:eastAsia="bg-BG"/>
        </w:rPr>
        <w:t>)</w:t>
      </w:r>
      <w:r w:rsidRPr="00031FA7">
        <w:rPr>
          <w:noProof/>
          <w:lang w:val="en-GB" w:eastAsia="bg-BG"/>
        </w:rPr>
        <w:t xml:space="preserve"> was recorded in coronal head sections of </w:t>
      </w:r>
      <w:r w:rsidRPr="00031FA7">
        <w:rPr>
          <w:noProof/>
          <w:lang w:val="en-US" w:eastAsia="bg-BG"/>
        </w:rPr>
        <w:t xml:space="preserve">mouse embryos </w:t>
      </w:r>
      <w:r w:rsidRPr="00031FA7">
        <w:rPr>
          <w:noProof/>
          <w:lang w:val="en-GB" w:eastAsia="bg-BG"/>
        </w:rPr>
        <w:t>at E15.5 – the mid-point of optic chiasm development.</w:t>
      </w:r>
      <w:r w:rsidRPr="00031FA7">
        <w:rPr>
          <w:noProof/>
          <w:lang w:val="en-US" w:eastAsia="bg-BG"/>
        </w:rPr>
        <w:t xml:space="preserve"> Two independent experiments </w:t>
      </w:r>
      <w:commentRangeStart w:id="23"/>
      <w:r w:rsidRPr="00031FA7">
        <w:rPr>
          <w:noProof/>
          <w:lang w:val="en-US" w:eastAsia="bg-BG"/>
        </w:rPr>
        <w:t>(n=5)</w:t>
      </w:r>
      <w:commentRangeEnd w:id="23"/>
      <w:r w:rsidRPr="00031FA7">
        <w:rPr>
          <w:rFonts w:asciiTheme="minorHAnsi" w:hAnsiTheme="minorHAnsi"/>
          <w:sz w:val="16"/>
          <w:szCs w:val="16"/>
        </w:rPr>
        <w:commentReference w:id="23"/>
      </w:r>
      <w:r w:rsidRPr="00031FA7">
        <w:rPr>
          <w:noProof/>
          <w:lang w:val="en-US" w:eastAsia="bg-BG"/>
        </w:rPr>
        <w:t xml:space="preserve"> were performed for both </w:t>
      </w:r>
      <w:r w:rsidRPr="00031FA7">
        <w:rPr>
          <w:i/>
          <w:noProof/>
          <w:lang w:val="en-US" w:eastAsia="bg-BG"/>
          <w:rPrChange w:id="24" w:author="Erskine, Lynda [2]" w:date="2019-08-06T12:16:00Z">
            <w:rPr>
              <w:noProof/>
              <w:szCs w:val="26"/>
              <w:lang w:val="en-US" w:eastAsia="bg-BG"/>
            </w:rPr>
          </w:rPrChange>
        </w:rPr>
        <w:t>Sema6A</w:t>
      </w:r>
      <w:r w:rsidRPr="00031FA7">
        <w:rPr>
          <w:noProof/>
          <w:lang w:val="en-US" w:eastAsia="bg-BG"/>
        </w:rPr>
        <w:t xml:space="preserve"> and </w:t>
      </w:r>
      <w:ins w:id="25" w:author="Erskine, Lynda [2]" w:date="2019-08-06T12:16:00Z">
        <w:r w:rsidRPr="00031FA7">
          <w:rPr>
            <w:i/>
            <w:noProof/>
            <w:lang w:val="en-US" w:eastAsia="bg-BG"/>
          </w:rPr>
          <w:t>Bmp7</w:t>
        </w:r>
      </w:ins>
      <w:r w:rsidRPr="00031FA7">
        <w:rPr>
          <w:noProof/>
          <w:lang w:val="en-US" w:eastAsia="bg-BG"/>
        </w:rPr>
        <w:t xml:space="preserve">, and one (n=5) for each </w:t>
      </w:r>
      <w:ins w:id="26" w:author="Erskine, Lynda [2]" w:date="2019-08-06T12:16:00Z">
        <w:r w:rsidRPr="00031FA7">
          <w:rPr>
            <w:i/>
            <w:noProof/>
            <w:lang w:val="en-US" w:eastAsia="bg-BG"/>
          </w:rPr>
          <w:t>Igf2</w:t>
        </w:r>
        <w:r w:rsidRPr="00031FA7">
          <w:rPr>
            <w:noProof/>
            <w:lang w:val="en-US" w:eastAsia="bg-BG"/>
          </w:rPr>
          <w:t xml:space="preserve"> </w:t>
        </w:r>
      </w:ins>
      <w:r w:rsidRPr="00031FA7">
        <w:rPr>
          <w:noProof/>
          <w:lang w:val="en-US" w:eastAsia="bg-BG"/>
        </w:rPr>
        <w:t xml:space="preserve">and </w:t>
      </w:r>
      <w:ins w:id="27" w:author="Erskine, Lynda [2]" w:date="2019-08-06T12:16:00Z">
        <w:r w:rsidRPr="00031FA7">
          <w:rPr>
            <w:i/>
            <w:noProof/>
            <w:lang w:val="en-US" w:eastAsia="bg-BG"/>
          </w:rPr>
          <w:t>Tgf</w:t>
        </w:r>
      </w:ins>
      <w:r w:rsidRPr="00031FA7">
        <w:rPr>
          <w:i/>
          <w:noProof/>
          <w:lang w:eastAsia="bg-BG"/>
        </w:rPr>
        <w:t>b</w:t>
      </w:r>
      <w:ins w:id="28" w:author="Erskine, Lynda [2]" w:date="2019-08-06T12:16:00Z">
        <w:r w:rsidRPr="00031FA7">
          <w:rPr>
            <w:i/>
            <w:noProof/>
            <w:lang w:val="en-US" w:eastAsia="bg-BG"/>
          </w:rPr>
          <w:t>2</w:t>
        </w:r>
      </w:ins>
      <w:r w:rsidRPr="00031FA7">
        <w:rPr>
          <w:noProof/>
          <w:lang w:val="en-US" w:eastAsia="bg-BG"/>
        </w:rPr>
        <w:t xml:space="preserve">, due to time constraints.  </w:t>
      </w:r>
    </w:p>
    <w:p w14:paraId="4A0FB6AB" w14:textId="30FE5AB5" w:rsidR="00031FA7" w:rsidRPr="00031FA7" w:rsidRDefault="00031FA7" w:rsidP="008E014E">
      <w:pPr>
        <w:rPr>
          <w:noProof/>
          <w:lang w:val="en-US" w:eastAsia="bg-BG"/>
        </w:rPr>
      </w:pPr>
      <w:commentRangeStart w:id="29"/>
      <w:r w:rsidRPr="00031FA7">
        <w:rPr>
          <w:i/>
          <w:noProof/>
          <w:lang w:val="en-US" w:eastAsia="bg-BG"/>
        </w:rPr>
        <w:t>Sema6A</w:t>
      </w:r>
      <w:r w:rsidRPr="00031FA7">
        <w:rPr>
          <w:noProof/>
          <w:lang w:val="en-US" w:eastAsia="bg-BG"/>
        </w:rPr>
        <w:t xml:space="preserve"> was expressed in in the meninges</w:t>
      </w:r>
      <w:ins w:id="30" w:author="Erskine, Lynda [2]" w:date="2019-08-06T12:26:00Z">
        <w:r w:rsidRPr="00031FA7">
          <w:rPr>
            <w:noProof/>
            <w:lang w:val="en-US" w:eastAsia="bg-BG"/>
          </w:rPr>
          <w:t xml:space="preserve"> adjacent to the optic chiasm and tracts.</w:t>
        </w:r>
      </w:ins>
      <w:commentRangeEnd w:id="29"/>
      <w:ins w:id="31" w:author="Erskine, Lynda [2]" w:date="2019-08-06T12:27:00Z">
        <w:r w:rsidRPr="00031FA7">
          <w:rPr>
            <w:rFonts w:asciiTheme="minorHAnsi" w:hAnsiTheme="minorHAnsi"/>
            <w:sz w:val="16"/>
            <w:szCs w:val="16"/>
          </w:rPr>
          <w:commentReference w:id="29"/>
        </w:r>
      </w:ins>
      <w:ins w:id="32" w:author="Erskine, Lynda [2]" w:date="2019-08-06T12:26:00Z">
        <w:r w:rsidRPr="00031FA7">
          <w:rPr>
            <w:noProof/>
            <w:lang w:val="en-US" w:eastAsia="bg-BG"/>
          </w:rPr>
          <w:t xml:space="preserve"> Expression was </w:t>
        </w:r>
      </w:ins>
      <w:r w:rsidRPr="00031FA7">
        <w:rPr>
          <w:noProof/>
          <w:lang w:val="en-US" w:eastAsia="bg-BG"/>
        </w:rPr>
        <w:t xml:space="preserve">also </w:t>
      </w:r>
      <w:ins w:id="33" w:author="Erskine, Lynda [2]" w:date="2019-08-06T12:26:00Z">
        <w:r w:rsidRPr="00031FA7">
          <w:rPr>
            <w:noProof/>
            <w:lang w:val="en-US" w:eastAsia="bg-BG"/>
          </w:rPr>
          <w:t>detected in</w:t>
        </w:r>
      </w:ins>
      <w:r w:rsidRPr="00031FA7">
        <w:rPr>
          <w:noProof/>
          <w:lang w:val="en-US" w:eastAsia="bg-BG"/>
        </w:rPr>
        <w:t xml:space="preserve"> the ventral diencephalon immediately anterior as well as laterally and superior to the optic chiasm </w:t>
      </w:r>
      <w:r w:rsidRPr="00031FA7">
        <w:rPr>
          <w:noProof/>
          <w:highlight w:val="yellow"/>
          <w:lang w:val="en-US" w:eastAsia="bg-BG"/>
        </w:rPr>
        <w:t>(Fig.</w:t>
      </w:r>
      <w:r w:rsidR="008E014E">
        <w:rPr>
          <w:noProof/>
          <w:highlight w:val="yellow"/>
          <w:lang w:val="en-US" w:eastAsia="bg-BG"/>
        </w:rPr>
        <w:t xml:space="preserve"> 2</w:t>
      </w:r>
      <w:r w:rsidRPr="00031FA7">
        <w:rPr>
          <w:noProof/>
          <w:highlight w:val="yellow"/>
          <w:lang w:val="en-US" w:eastAsia="bg-BG"/>
        </w:rPr>
        <w:t xml:space="preserve"> A-C)</w:t>
      </w:r>
      <w:r w:rsidRPr="00031FA7">
        <w:rPr>
          <w:noProof/>
          <w:lang w:val="en-US" w:eastAsia="bg-BG"/>
        </w:rPr>
        <w:t>, and in the lining of the 3</w:t>
      </w:r>
      <w:r w:rsidRPr="00031FA7">
        <w:rPr>
          <w:noProof/>
          <w:vertAlign w:val="superscript"/>
          <w:lang w:val="en-US" w:eastAsia="bg-BG"/>
        </w:rPr>
        <w:t>rd</w:t>
      </w:r>
      <w:r w:rsidRPr="00031FA7">
        <w:rPr>
          <w:noProof/>
          <w:lang w:val="en-US" w:eastAsia="bg-BG"/>
        </w:rPr>
        <w:t xml:space="preserve"> ventricle. </w:t>
      </w:r>
      <w:r w:rsidRPr="00031FA7">
        <w:rPr>
          <w:i/>
          <w:noProof/>
          <w:lang w:val="en-US" w:eastAsia="bg-BG"/>
        </w:rPr>
        <w:t>Sema6A</w:t>
      </w:r>
      <w:r w:rsidRPr="00031FA7">
        <w:rPr>
          <w:noProof/>
          <w:lang w:val="en-US" w:eastAsia="bg-BG"/>
        </w:rPr>
        <w:t xml:space="preserve"> was also expressed </w:t>
      </w:r>
      <w:ins w:id="34" w:author="Erskine, Lynda [2]" w:date="2019-08-06T12:27:00Z">
        <w:r w:rsidRPr="00031FA7">
          <w:rPr>
            <w:noProof/>
            <w:lang w:val="en-US" w:eastAsia="bg-BG"/>
          </w:rPr>
          <w:t>strongly</w:t>
        </w:r>
      </w:ins>
      <w:r w:rsidRPr="00031FA7">
        <w:rPr>
          <w:noProof/>
          <w:lang w:val="en-US" w:eastAsia="bg-BG"/>
        </w:rPr>
        <w:t xml:space="preserve"> in the retinal ganglion cell layer of the eye, as well as the glial cells of the optic disc</w:t>
      </w:r>
      <w:ins w:id="35" w:author="Erskine, Lynda [2]" w:date="2019-08-06T12:28:00Z">
        <w:r w:rsidRPr="00031FA7">
          <w:rPr>
            <w:noProof/>
            <w:lang w:val="en-US" w:eastAsia="bg-BG"/>
          </w:rPr>
          <w:t>,</w:t>
        </w:r>
      </w:ins>
      <w:r w:rsidRPr="00031FA7">
        <w:rPr>
          <w:noProof/>
          <w:lang w:val="en-US" w:eastAsia="bg-BG"/>
        </w:rPr>
        <w:t xml:space="preserve"> and </w:t>
      </w:r>
      <w:ins w:id="36" w:author="Erskine, Lynda [2]" w:date="2019-08-06T12:28:00Z">
        <w:r w:rsidRPr="00031FA7">
          <w:rPr>
            <w:noProof/>
            <w:lang w:val="en-US" w:eastAsia="bg-BG"/>
          </w:rPr>
          <w:t xml:space="preserve">more </w:t>
        </w:r>
      </w:ins>
      <w:r w:rsidRPr="00031FA7">
        <w:rPr>
          <w:noProof/>
          <w:lang w:val="en-US" w:eastAsia="bg-BG"/>
        </w:rPr>
        <w:t>wea</w:t>
      </w:r>
      <w:ins w:id="37" w:author="Erskine, Lynda [2]" w:date="2019-08-06T12:29:00Z">
        <w:r w:rsidRPr="00031FA7">
          <w:rPr>
            <w:noProof/>
            <w:lang w:val="en-US" w:eastAsia="bg-BG"/>
          </w:rPr>
          <w:t>k</w:t>
        </w:r>
      </w:ins>
      <w:ins w:id="38" w:author="Erskine, Lynda [2]" w:date="2019-08-06T12:28:00Z">
        <w:r w:rsidRPr="00031FA7">
          <w:rPr>
            <w:noProof/>
            <w:lang w:val="en-US" w:eastAsia="bg-BG"/>
          </w:rPr>
          <w:t>ly</w:t>
        </w:r>
      </w:ins>
      <w:r w:rsidRPr="00031FA7">
        <w:rPr>
          <w:noProof/>
          <w:lang w:val="en-US" w:eastAsia="bg-BG"/>
        </w:rPr>
        <w:t xml:space="preserve"> in the surrounding </w:t>
      </w:r>
      <w:ins w:id="39" w:author="Erskine, Lynda [2]" w:date="2019-08-06T12:29:00Z">
        <w:r w:rsidRPr="00031FA7">
          <w:rPr>
            <w:noProof/>
            <w:lang w:val="en-US" w:eastAsia="bg-BG"/>
          </w:rPr>
          <w:t>extra</w:t>
        </w:r>
      </w:ins>
      <w:r w:rsidRPr="00031FA7">
        <w:rPr>
          <w:noProof/>
          <w:lang w:val="en-US" w:eastAsia="bg-BG"/>
        </w:rPr>
        <w:t xml:space="preserve">occular muscles </w:t>
      </w:r>
      <w:r w:rsidRPr="00031FA7">
        <w:rPr>
          <w:noProof/>
          <w:highlight w:val="yellow"/>
          <w:lang w:val="en-US" w:eastAsia="bg-BG"/>
        </w:rPr>
        <w:t>(Fig</w:t>
      </w:r>
      <w:r w:rsidR="008E014E">
        <w:rPr>
          <w:noProof/>
          <w:highlight w:val="yellow"/>
          <w:lang w:val="en-US" w:eastAsia="bg-BG"/>
        </w:rPr>
        <w:t>. 3</w:t>
      </w:r>
      <w:r w:rsidRPr="00031FA7">
        <w:rPr>
          <w:noProof/>
          <w:highlight w:val="yellow"/>
          <w:lang w:val="en-US" w:eastAsia="bg-BG"/>
        </w:rPr>
        <w:t xml:space="preserve"> A).</w:t>
      </w:r>
      <w:r w:rsidRPr="00031FA7">
        <w:rPr>
          <w:noProof/>
          <w:lang w:val="en-US" w:eastAsia="bg-BG"/>
        </w:rPr>
        <w:t xml:space="preserve"> </w:t>
      </w:r>
    </w:p>
    <w:p w14:paraId="57DF9902" w14:textId="4D4FDD31" w:rsidR="00031FA7" w:rsidRPr="00031FA7" w:rsidRDefault="00031FA7" w:rsidP="008E014E">
      <w:pPr>
        <w:rPr>
          <w:noProof/>
          <w:lang w:val="en-US" w:eastAsia="bg-BG"/>
        </w:rPr>
      </w:pPr>
      <w:r w:rsidRPr="00031FA7">
        <w:rPr>
          <w:i/>
          <w:noProof/>
          <w:lang w:val="en-US" w:eastAsia="bg-BG"/>
        </w:rPr>
        <w:t>Igf2</w:t>
      </w:r>
      <w:r w:rsidRPr="00031FA7">
        <w:rPr>
          <w:noProof/>
          <w:lang w:val="en-US" w:eastAsia="bg-BG"/>
        </w:rPr>
        <w:t xml:space="preserve"> was expressed </w:t>
      </w:r>
      <w:ins w:id="40" w:author="Erskine, Lynda [2]" w:date="2019-08-06T12:31:00Z">
        <w:r w:rsidRPr="00031FA7">
          <w:rPr>
            <w:noProof/>
            <w:lang w:val="en-US" w:eastAsia="bg-BG"/>
          </w:rPr>
          <w:t>strongly</w:t>
        </w:r>
      </w:ins>
      <w:r w:rsidRPr="00031FA7">
        <w:rPr>
          <w:noProof/>
          <w:lang w:val="en-US" w:eastAsia="bg-BG"/>
        </w:rPr>
        <w:t xml:space="preserve"> in the </w:t>
      </w:r>
      <w:ins w:id="41" w:author="Erskine, Lynda [2]" w:date="2019-08-06T12:33:00Z">
        <w:r w:rsidRPr="00031FA7">
          <w:rPr>
            <w:noProof/>
            <w:lang w:val="en-US" w:eastAsia="bg-BG"/>
          </w:rPr>
          <w:t xml:space="preserve">meninges undelrying the optic chiasm and tract. </w:t>
        </w:r>
      </w:ins>
      <w:ins w:id="42" w:author="Erskine, Lynda [2]" w:date="2019-08-06T12:34:00Z">
        <w:r w:rsidRPr="00031FA7">
          <w:rPr>
            <w:noProof/>
            <w:lang w:val="en-US" w:eastAsia="bg-BG"/>
          </w:rPr>
          <w:t>Expression</w:t>
        </w:r>
      </w:ins>
      <w:ins w:id="43" w:author="Erskine, Lynda [2]" w:date="2019-08-06T12:33:00Z">
        <w:r w:rsidRPr="00031FA7">
          <w:rPr>
            <w:noProof/>
            <w:lang w:val="en-US" w:eastAsia="bg-BG"/>
          </w:rPr>
          <w:t xml:space="preserve"> was </w:t>
        </w:r>
      </w:ins>
      <w:r w:rsidRPr="00031FA7">
        <w:rPr>
          <w:noProof/>
          <w:lang w:val="en-US" w:eastAsia="bg-BG"/>
        </w:rPr>
        <w:t xml:space="preserve">also </w:t>
      </w:r>
      <w:ins w:id="44" w:author="Erskine, Lynda [2]" w:date="2019-08-06T12:33:00Z">
        <w:r w:rsidRPr="00031FA7">
          <w:rPr>
            <w:noProof/>
            <w:lang w:val="en-US" w:eastAsia="bg-BG"/>
          </w:rPr>
          <w:t>detected</w:t>
        </w:r>
      </w:ins>
      <w:r w:rsidRPr="00031FA7">
        <w:rPr>
          <w:noProof/>
          <w:lang w:val="en-US" w:eastAsia="bg-BG"/>
        </w:rPr>
        <w:t xml:space="preserve"> </w:t>
      </w:r>
      <w:ins w:id="45" w:author="Erskine, Lynda [2]" w:date="2019-08-06T12:34:00Z">
        <w:r w:rsidRPr="00031FA7">
          <w:rPr>
            <w:noProof/>
            <w:lang w:val="en-US" w:eastAsia="bg-BG"/>
          </w:rPr>
          <w:t xml:space="preserve">in blood vessels within the brain and </w:t>
        </w:r>
      </w:ins>
      <w:r w:rsidRPr="00031FA7">
        <w:rPr>
          <w:noProof/>
          <w:lang w:val="en-US" w:eastAsia="bg-BG"/>
        </w:rPr>
        <w:t xml:space="preserve"> in </w:t>
      </w:r>
      <w:ins w:id="46" w:author="Erskine, Lynda [2]" w:date="2019-08-06T12:35:00Z">
        <w:r w:rsidRPr="00031FA7">
          <w:rPr>
            <w:noProof/>
            <w:lang w:val="en-US" w:eastAsia="bg-BG"/>
          </w:rPr>
          <w:t xml:space="preserve">a ventral domain flanking </w:t>
        </w:r>
      </w:ins>
      <w:ins w:id="47" w:author="Erskine, Lynda [2]" w:date="2019-08-06T12:36:00Z">
        <w:r w:rsidRPr="00031FA7">
          <w:rPr>
            <w:noProof/>
            <w:lang w:val="en-US" w:eastAsia="bg-BG"/>
          </w:rPr>
          <w:t>the</w:t>
        </w:r>
      </w:ins>
      <w:ins w:id="48" w:author="Erskine, Lynda [2]" w:date="2019-08-06T12:35:00Z">
        <w:r w:rsidRPr="00031FA7">
          <w:rPr>
            <w:noProof/>
            <w:lang w:val="en-US" w:eastAsia="bg-BG"/>
          </w:rPr>
          <w:t xml:space="preserve"> 3</w:t>
        </w:r>
        <w:r w:rsidRPr="00031FA7">
          <w:rPr>
            <w:noProof/>
            <w:vertAlign w:val="superscript"/>
            <w:lang w:val="en-US" w:eastAsia="bg-BG"/>
            <w:rPrChange w:id="49" w:author="Erskine, Lynda [2]" w:date="2019-08-06T12:35:00Z">
              <w:rPr>
                <w:noProof/>
                <w:szCs w:val="26"/>
                <w:lang w:val="en-US" w:eastAsia="bg-BG"/>
              </w:rPr>
            </w:rPrChange>
          </w:rPr>
          <w:t>rd</w:t>
        </w:r>
        <w:r w:rsidRPr="00031FA7">
          <w:rPr>
            <w:noProof/>
            <w:lang w:val="en-US" w:eastAsia="bg-BG"/>
          </w:rPr>
          <w:t xml:space="preserve"> ventricle, </w:t>
        </w:r>
      </w:ins>
      <w:r w:rsidRPr="00031FA7">
        <w:rPr>
          <w:noProof/>
          <w:lang w:val="en-US" w:eastAsia="bg-BG"/>
        </w:rPr>
        <w:t>the ventral diencephalon</w:t>
      </w:r>
      <w:ins w:id="50" w:author="Erskine, Lynda [2]" w:date="2019-08-06T12:35:00Z">
        <w:r w:rsidRPr="00031FA7">
          <w:rPr>
            <w:noProof/>
            <w:lang w:val="en-US" w:eastAsia="bg-BG"/>
          </w:rPr>
          <w:t xml:space="preserve">, likely </w:t>
        </w:r>
      </w:ins>
      <w:r w:rsidRPr="00031FA7">
        <w:rPr>
          <w:noProof/>
          <w:lang w:val="en-US" w:eastAsia="bg-BG"/>
        </w:rPr>
        <w:t xml:space="preserve">the </w:t>
      </w:r>
      <w:ins w:id="51" w:author="Erskine, Lynda [2]" w:date="2019-08-06T12:36:00Z">
        <w:r w:rsidRPr="00031FA7">
          <w:rPr>
            <w:noProof/>
            <w:lang w:val="en-US" w:eastAsia="bg-BG"/>
          </w:rPr>
          <w:t xml:space="preserve">presumptive </w:t>
        </w:r>
      </w:ins>
      <w:r w:rsidRPr="00031FA7">
        <w:rPr>
          <w:noProof/>
          <w:lang w:val="en-US" w:eastAsia="bg-BG"/>
        </w:rPr>
        <w:t>suprachiasmatic nucle</w:t>
      </w:r>
      <w:ins w:id="52" w:author="Erskine, Lynda [2]" w:date="2019-08-06T12:36:00Z">
        <w:r w:rsidRPr="00031FA7">
          <w:rPr>
            <w:noProof/>
            <w:lang w:val="en-US" w:eastAsia="bg-BG"/>
          </w:rPr>
          <w:t>i</w:t>
        </w:r>
      </w:ins>
      <w:r w:rsidRPr="00031FA7">
        <w:rPr>
          <w:noProof/>
          <w:lang w:val="en-US" w:eastAsia="bg-BG"/>
        </w:rPr>
        <w:t xml:space="preserve"> </w:t>
      </w:r>
      <w:r w:rsidR="008E014E">
        <w:rPr>
          <w:noProof/>
          <w:highlight w:val="yellow"/>
          <w:lang w:val="en-US" w:eastAsia="bg-BG"/>
        </w:rPr>
        <w:t>(Fig. 2</w:t>
      </w:r>
      <w:r w:rsidRPr="00031FA7">
        <w:rPr>
          <w:noProof/>
          <w:highlight w:val="yellow"/>
          <w:lang w:val="en-US" w:eastAsia="bg-BG"/>
        </w:rPr>
        <w:t xml:space="preserve"> D-F).</w:t>
      </w:r>
      <w:r w:rsidRPr="00031FA7">
        <w:rPr>
          <w:noProof/>
          <w:lang w:val="en-US" w:eastAsia="bg-BG"/>
        </w:rPr>
        <w:t xml:space="preserve"> </w:t>
      </w:r>
    </w:p>
    <w:p w14:paraId="37FDC83B" w14:textId="7FE07D40" w:rsidR="00031FA7" w:rsidRPr="00031FA7" w:rsidRDefault="00031FA7" w:rsidP="008E014E">
      <w:pPr>
        <w:rPr>
          <w:noProof/>
          <w:lang w:val="en-US" w:eastAsia="bg-BG"/>
        </w:rPr>
      </w:pPr>
      <w:r w:rsidRPr="00031FA7">
        <w:rPr>
          <w:noProof/>
          <w:lang w:val="en-US" w:eastAsia="bg-BG"/>
        </w:rPr>
        <w:lastRenderedPageBreak/>
        <w:t>W</w:t>
      </w:r>
      <w:ins w:id="53" w:author="Erskine, Lynda [2]" w:date="2019-08-06T12:37:00Z">
        <w:r w:rsidRPr="00031FA7">
          <w:rPr>
            <w:noProof/>
            <w:lang w:val="en-US" w:eastAsia="bg-BG"/>
          </w:rPr>
          <w:t xml:space="preserve">eak expresison of </w:t>
        </w:r>
        <w:r w:rsidRPr="00031FA7">
          <w:rPr>
            <w:i/>
            <w:noProof/>
            <w:lang w:val="en-US" w:eastAsia="bg-BG"/>
          </w:rPr>
          <w:t>Tgfb2</w:t>
        </w:r>
        <w:r w:rsidRPr="00031FA7">
          <w:rPr>
            <w:noProof/>
            <w:lang w:val="en-US" w:eastAsia="bg-BG"/>
          </w:rPr>
          <w:t xml:space="preserve"> was detected in the ventral meninges and surrounding the 3</w:t>
        </w:r>
        <w:r w:rsidRPr="00031FA7">
          <w:rPr>
            <w:noProof/>
            <w:vertAlign w:val="superscript"/>
            <w:lang w:val="en-US" w:eastAsia="bg-BG"/>
            <w:rPrChange w:id="54" w:author="Erskine, Lynda [2]" w:date="2019-08-06T12:37:00Z">
              <w:rPr>
                <w:noProof/>
                <w:szCs w:val="26"/>
                <w:lang w:val="en-US" w:eastAsia="bg-BG"/>
              </w:rPr>
            </w:rPrChange>
          </w:rPr>
          <w:t>rd</w:t>
        </w:r>
        <w:r w:rsidRPr="00031FA7">
          <w:rPr>
            <w:noProof/>
            <w:lang w:val="en-US" w:eastAsia="bg-BG"/>
          </w:rPr>
          <w:t xml:space="preserve"> ventricle of some sections. </w:t>
        </w:r>
      </w:ins>
      <w:r w:rsidRPr="00031FA7">
        <w:rPr>
          <w:noProof/>
          <w:lang w:val="en-US" w:eastAsia="bg-BG"/>
        </w:rPr>
        <w:t xml:space="preserve">However, the staining </w:t>
      </w:r>
      <w:ins w:id="55" w:author="Erskine, Lynda [2]" w:date="2019-08-06T12:38:00Z">
        <w:r w:rsidRPr="00031FA7">
          <w:rPr>
            <w:noProof/>
            <w:lang w:val="en-US" w:eastAsia="bg-BG"/>
          </w:rPr>
          <w:t xml:space="preserve">was </w:t>
        </w:r>
      </w:ins>
      <w:r w:rsidRPr="00031FA7">
        <w:rPr>
          <w:noProof/>
          <w:lang w:val="en-US" w:eastAsia="bg-BG"/>
        </w:rPr>
        <w:t>inconsistent</w:t>
      </w:r>
      <w:ins w:id="56" w:author="Erskine, Lynda [2]" w:date="2019-08-06T12:38:00Z">
        <w:r w:rsidRPr="00031FA7">
          <w:rPr>
            <w:noProof/>
            <w:lang w:val="en-US" w:eastAsia="bg-BG"/>
          </w:rPr>
          <w:t xml:space="preserve"> and further experiments will be required to confrim these results </w:t>
        </w:r>
      </w:ins>
      <w:del w:id="57" w:author="Erskine, Lynda [2]" w:date="2019-08-06T12:38:00Z">
        <w:r w:rsidRPr="00031FA7" w:rsidDel="00524225">
          <w:rPr>
            <w:noProof/>
            <w:lang w:val="en-US" w:eastAsia="bg-BG"/>
          </w:rPr>
          <w:delText xml:space="preserve"> </w:delText>
        </w:r>
      </w:del>
      <w:r w:rsidR="008E014E">
        <w:rPr>
          <w:noProof/>
          <w:highlight w:val="yellow"/>
          <w:lang w:val="en-US" w:eastAsia="bg-BG"/>
        </w:rPr>
        <w:t>(Fig 2</w:t>
      </w:r>
      <w:r w:rsidRPr="00031FA7">
        <w:rPr>
          <w:noProof/>
          <w:highlight w:val="yellow"/>
          <w:lang w:val="en-US" w:eastAsia="bg-BG"/>
        </w:rPr>
        <w:t>. G-I)</w:t>
      </w:r>
      <w:r w:rsidRPr="00031FA7">
        <w:rPr>
          <w:noProof/>
          <w:lang w:val="en-US" w:eastAsia="bg-BG"/>
        </w:rPr>
        <w:t>.</w:t>
      </w:r>
    </w:p>
    <w:p w14:paraId="1DF7457E" w14:textId="1B2E4AD0" w:rsidR="00031FA7" w:rsidRPr="00031FA7" w:rsidRDefault="00031FA7" w:rsidP="008E014E">
      <w:pPr>
        <w:rPr>
          <w:noProof/>
          <w:lang w:val="en-US" w:eastAsia="bg-BG"/>
        </w:rPr>
      </w:pPr>
      <w:r w:rsidRPr="00031FA7">
        <w:rPr>
          <w:noProof/>
          <w:lang w:val="en-US" w:eastAsia="bg-BG"/>
        </w:rPr>
        <w:t xml:space="preserve">Weak </w:t>
      </w:r>
      <w:r w:rsidRPr="00031FA7">
        <w:rPr>
          <w:i/>
          <w:noProof/>
          <w:lang w:val="en-US" w:eastAsia="bg-BG"/>
        </w:rPr>
        <w:t>Bmp7</w:t>
      </w:r>
      <w:r w:rsidRPr="00031FA7">
        <w:rPr>
          <w:noProof/>
          <w:lang w:val="en-US" w:eastAsia="bg-BG"/>
        </w:rPr>
        <w:t xml:space="preserve"> expression was found in the ventral meninges, as well as in an area in the ventral diencephalon similar to the </w:t>
      </w:r>
      <w:r w:rsidRPr="00031FA7">
        <w:rPr>
          <w:i/>
          <w:noProof/>
          <w:lang w:val="en-US" w:eastAsia="bg-BG"/>
        </w:rPr>
        <w:t>Igf2</w:t>
      </w:r>
      <w:r w:rsidRPr="00031FA7">
        <w:rPr>
          <w:noProof/>
          <w:lang w:val="en-US" w:eastAsia="bg-BG"/>
        </w:rPr>
        <w:t xml:space="preserve"> expression pattern, potentially the suprachiasmatic nuclei </w:t>
      </w:r>
      <w:r w:rsidR="008E014E">
        <w:rPr>
          <w:noProof/>
          <w:highlight w:val="yellow"/>
          <w:lang w:val="en-US" w:eastAsia="bg-BG"/>
        </w:rPr>
        <w:t>(Fig. 2</w:t>
      </w:r>
      <w:r w:rsidRPr="00031FA7">
        <w:rPr>
          <w:noProof/>
          <w:highlight w:val="yellow"/>
          <w:lang w:val="en-US" w:eastAsia="bg-BG"/>
        </w:rPr>
        <w:t xml:space="preserve"> J-L).</w:t>
      </w:r>
      <w:r w:rsidRPr="00031FA7">
        <w:rPr>
          <w:noProof/>
          <w:lang w:val="en-US" w:eastAsia="bg-BG"/>
        </w:rPr>
        <w:t xml:space="preserve"> </w:t>
      </w:r>
      <w:r w:rsidRPr="00031FA7">
        <w:rPr>
          <w:i/>
          <w:noProof/>
          <w:lang w:val="en-US" w:eastAsia="bg-BG"/>
        </w:rPr>
        <w:t>Bmp7</w:t>
      </w:r>
      <w:r w:rsidRPr="00031FA7">
        <w:rPr>
          <w:noProof/>
          <w:lang w:val="en-US" w:eastAsia="bg-BG"/>
        </w:rPr>
        <w:t xml:space="preserve"> was also </w:t>
      </w:r>
      <w:ins w:id="58" w:author="Erskine, Lynda [2]" w:date="2019-08-06T13:46:00Z">
        <w:r w:rsidRPr="00031FA7">
          <w:rPr>
            <w:noProof/>
            <w:lang w:val="en-US" w:eastAsia="bg-BG"/>
          </w:rPr>
          <w:t xml:space="preserve">expressed </w:t>
        </w:r>
      </w:ins>
      <w:r w:rsidRPr="00031FA7">
        <w:rPr>
          <w:noProof/>
          <w:lang w:val="en-US" w:eastAsia="bg-BG"/>
        </w:rPr>
        <w:t xml:space="preserve">in the developing eyelids but not in the eye itself </w:t>
      </w:r>
      <w:r w:rsidRPr="00031FA7">
        <w:rPr>
          <w:noProof/>
          <w:highlight w:val="yellow"/>
          <w:lang w:val="en-US" w:eastAsia="bg-BG"/>
        </w:rPr>
        <w:t xml:space="preserve">(Fig. </w:t>
      </w:r>
      <w:r w:rsidR="008E014E">
        <w:rPr>
          <w:noProof/>
          <w:highlight w:val="yellow"/>
          <w:lang w:val="en-US" w:eastAsia="bg-BG"/>
        </w:rPr>
        <w:t>3</w:t>
      </w:r>
      <w:r w:rsidRPr="00031FA7">
        <w:rPr>
          <w:noProof/>
          <w:highlight w:val="yellow"/>
          <w:lang w:val="en-US" w:eastAsia="bg-BG"/>
        </w:rPr>
        <w:t xml:space="preserve"> B).</w:t>
      </w:r>
    </w:p>
    <w:p w14:paraId="3231C63F" w14:textId="77777777" w:rsidR="00031FA7" w:rsidRPr="00031FA7" w:rsidRDefault="00031FA7" w:rsidP="008E014E">
      <w:pPr>
        <w:rPr>
          <w:noProof/>
          <w:lang w:val="en-US" w:eastAsia="bg-BG"/>
        </w:rPr>
      </w:pPr>
      <w:r w:rsidRPr="00031FA7">
        <w:rPr>
          <w:i/>
          <w:noProof/>
          <w:lang w:val="en-US" w:eastAsia="bg-BG"/>
        </w:rPr>
        <w:t>Igf2</w:t>
      </w:r>
      <w:r w:rsidRPr="00031FA7">
        <w:rPr>
          <w:noProof/>
          <w:lang w:val="en-US" w:eastAsia="bg-BG"/>
        </w:rPr>
        <w:t xml:space="preserve"> and </w:t>
      </w:r>
      <w:r w:rsidRPr="00031FA7">
        <w:rPr>
          <w:i/>
          <w:noProof/>
          <w:lang w:val="en-US" w:eastAsia="bg-BG"/>
        </w:rPr>
        <w:t>Tgfb2</w:t>
      </w:r>
      <w:r w:rsidRPr="00031FA7">
        <w:rPr>
          <w:noProof/>
          <w:lang w:val="en-US" w:eastAsia="bg-BG"/>
        </w:rPr>
        <w:t xml:space="preserve"> expression in the eye was not investigated due to limited tissue samples and time constraints.</w:t>
      </w:r>
    </w:p>
    <w:p w14:paraId="685E782C" w14:textId="77777777" w:rsidR="001D2A26" w:rsidRPr="00031FA7" w:rsidRDefault="001D2A26" w:rsidP="001D2A26">
      <w:pPr>
        <w:rPr>
          <w:noProof/>
          <w:szCs w:val="26"/>
          <w:lang w:val="en-US" w:eastAsia="bg-BG"/>
        </w:rPr>
      </w:pPr>
      <w:r w:rsidRPr="00031FA7">
        <w:rPr>
          <w:noProof/>
          <w:szCs w:val="26"/>
          <w:lang w:val="en-US"/>
        </w:rPr>
        <w:lastRenderedPageBreak/>
        <mc:AlternateContent>
          <mc:Choice Requires="wps">
            <w:drawing>
              <wp:anchor distT="0" distB="0" distL="114300" distR="114300" simplePos="0" relativeHeight="251677696" behindDoc="0" locked="0" layoutInCell="1" allowOverlap="1" wp14:anchorId="0B352F84" wp14:editId="126C9447">
                <wp:simplePos x="0" y="0"/>
                <wp:positionH relativeFrom="column">
                  <wp:posOffset>-269875</wp:posOffset>
                </wp:positionH>
                <wp:positionV relativeFrom="paragraph">
                  <wp:posOffset>3469005</wp:posOffset>
                </wp:positionV>
                <wp:extent cx="731520" cy="146050"/>
                <wp:effectExtent l="6985" t="0" r="0" b="0"/>
                <wp:wrapNone/>
                <wp:docPr id="27" name="Text Box 27"/>
                <wp:cNvGraphicFramePr/>
                <a:graphic xmlns:a="http://schemas.openxmlformats.org/drawingml/2006/main">
                  <a:graphicData uri="http://schemas.microsoft.com/office/word/2010/wordprocessingShape">
                    <wps:wsp>
                      <wps:cNvSpPr txBox="1"/>
                      <wps:spPr>
                        <a:xfrm rot="16200000">
                          <a:off x="0" y="0"/>
                          <a:ext cx="731520" cy="146050"/>
                        </a:xfrm>
                        <a:prstGeom prst="rect">
                          <a:avLst/>
                        </a:prstGeom>
                        <a:solidFill>
                          <a:sysClr val="window" lastClr="FFFFFF"/>
                        </a:solidFill>
                        <a:ln w="6350">
                          <a:noFill/>
                        </a:ln>
                        <a:effectLst/>
                      </wps:spPr>
                      <wps:txbx>
                        <w:txbxContent>
                          <w:p w14:paraId="11EA8D61" w14:textId="77777777" w:rsidR="001D2A26" w:rsidRPr="00B70CA2" w:rsidRDefault="001D2A26" w:rsidP="001D2A26">
                            <w:pPr>
                              <w:jc w:val="center"/>
                              <w:rPr>
                                <w:rFonts w:ascii="Arial" w:hAnsi="Arial" w:cs="Arial"/>
                                <w:b/>
                                <w:i/>
                                <w:sz w:val="20"/>
                                <w:szCs w:val="20"/>
                                <w:lang w:val="en-US"/>
                              </w:rPr>
                            </w:pPr>
                            <w:r>
                              <w:rPr>
                                <w:rFonts w:ascii="Arial" w:hAnsi="Arial" w:cs="Arial"/>
                                <w:b/>
                                <w:i/>
                                <w:sz w:val="20"/>
                                <w:szCs w:val="20"/>
                                <w:lang w:val="en-US"/>
                              </w:rPr>
                              <w:t>Tgfb2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352F84" id="_x0000_t202" coordsize="21600,21600" o:spt="202" path="m,l,21600r21600,l21600,xe">
                <v:stroke joinstyle="miter"/>
                <v:path gradientshapeok="t" o:connecttype="rect"/>
              </v:shapetype>
              <v:shape id="Text Box 27" o:spid="_x0000_s1026" type="#_x0000_t202" style="position:absolute;left:0;text-align:left;margin-left:-21.25pt;margin-top:273.15pt;width:57.6pt;height:11.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" fillcolor="window" stroked="f" strokeweight=".5pt">
                <v:textbox inset="0,0,0,0">
                  <w:txbxContent>
                    <w:p w14:paraId="11EA8D61" w14:textId="77777777" w:rsidR="001D2A26" w:rsidRPr="00B70CA2" w:rsidRDefault="001D2A26" w:rsidP="001D2A26">
                      <w:pPr>
                        <w:jc w:val="center"/>
                        <w:rPr>
                          <w:rFonts w:ascii="Arial" w:hAnsi="Arial" w:cs="Arial"/>
                          <w:b/>
                          <w:i/>
                          <w:sz w:val="20"/>
                          <w:szCs w:val="20"/>
                          <w:lang w:val="en-US"/>
                        </w:rPr>
                      </w:pPr>
                      <w:r>
                        <w:rPr>
                          <w:rFonts w:ascii="Arial" w:hAnsi="Arial" w:cs="Arial"/>
                          <w:b/>
                          <w:i/>
                          <w:sz w:val="20"/>
                          <w:szCs w:val="20"/>
                          <w:lang w:val="en-US"/>
                        </w:rPr>
                        <w:t>Tgfb2</w:t>
                      </w:r>
                    </w:p>
                  </w:txbxContent>
                </v:textbox>
              </v:shape>
            </w:pict>
          </mc:Fallback>
        </mc:AlternateContent>
      </w:r>
      <w:r w:rsidRPr="00031FA7">
        <w:rPr>
          <w:noProof/>
          <w:szCs w:val="26"/>
          <w:lang w:val="en-US"/>
        </w:rPr>
        <mc:AlternateContent>
          <mc:Choice Requires="wps">
            <w:drawing>
              <wp:anchor distT="0" distB="0" distL="114300" distR="114300" simplePos="0" relativeHeight="251678720" behindDoc="0" locked="0" layoutInCell="1" allowOverlap="1" wp14:anchorId="6A81198B" wp14:editId="75BDDAB6">
                <wp:simplePos x="0" y="0"/>
                <wp:positionH relativeFrom="column">
                  <wp:posOffset>-268605</wp:posOffset>
                </wp:positionH>
                <wp:positionV relativeFrom="paragraph">
                  <wp:posOffset>4583430</wp:posOffset>
                </wp:positionV>
                <wp:extent cx="731520" cy="146050"/>
                <wp:effectExtent l="6985" t="0" r="0" b="0"/>
                <wp:wrapNone/>
                <wp:docPr id="8" name="Text Box 8"/>
                <wp:cNvGraphicFramePr/>
                <a:graphic xmlns:a="http://schemas.openxmlformats.org/drawingml/2006/main">
                  <a:graphicData uri="http://schemas.microsoft.com/office/word/2010/wordprocessingShape">
                    <wps:wsp>
                      <wps:cNvSpPr txBox="1"/>
                      <wps:spPr>
                        <a:xfrm rot="16200000">
                          <a:off x="0" y="0"/>
                          <a:ext cx="731520" cy="146050"/>
                        </a:xfrm>
                        <a:prstGeom prst="rect">
                          <a:avLst/>
                        </a:prstGeom>
                        <a:solidFill>
                          <a:sysClr val="window" lastClr="FFFFFF"/>
                        </a:solidFill>
                        <a:ln w="6350">
                          <a:noFill/>
                        </a:ln>
                        <a:effectLst/>
                      </wps:spPr>
                      <wps:txbx>
                        <w:txbxContent>
                          <w:p w14:paraId="6E3E7E8E"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Bmp7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1198B" id="Text Box 8" o:spid="_x0000_s1027" type="#_x0000_t202" style="position:absolute;left:0;text-align:left;margin-left:-21.15pt;margin-top:360.9pt;width:57.6pt;height:11.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" fillcolor="window" stroked="f" strokeweight=".5pt">
                <v:textbox inset="0,0,0,0">
                  <w:txbxContent>
                    <w:p w14:paraId="6E3E7E8E"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Bmp7</w:t>
                      </w:r>
                    </w:p>
                  </w:txbxContent>
                </v:textbox>
              </v:shape>
            </w:pict>
          </mc:Fallback>
        </mc:AlternateContent>
      </w:r>
      <w:r w:rsidRPr="00031FA7">
        <w:rPr>
          <w:noProof/>
          <w:szCs w:val="26"/>
          <w:lang w:val="en-US"/>
        </w:rPr>
        <mc:AlternateContent>
          <mc:Choice Requires="wps">
            <w:drawing>
              <wp:anchor distT="0" distB="0" distL="114300" distR="114300" simplePos="0" relativeHeight="251676672" behindDoc="0" locked="0" layoutInCell="1" allowOverlap="1" wp14:anchorId="0F7C6391" wp14:editId="3204776F">
                <wp:simplePos x="0" y="0"/>
                <wp:positionH relativeFrom="column">
                  <wp:posOffset>-259715</wp:posOffset>
                </wp:positionH>
                <wp:positionV relativeFrom="paragraph">
                  <wp:posOffset>1925320</wp:posOffset>
                </wp:positionV>
                <wp:extent cx="731520" cy="146304"/>
                <wp:effectExtent l="6985" t="0" r="0" b="0"/>
                <wp:wrapNone/>
                <wp:docPr id="5" name="Text Box 5"/>
                <wp:cNvGraphicFramePr/>
                <a:graphic xmlns:a="http://schemas.openxmlformats.org/drawingml/2006/main">
                  <a:graphicData uri="http://schemas.microsoft.com/office/word/2010/wordprocessingShape">
                    <wps:wsp>
                      <wps:cNvSpPr txBox="1"/>
                      <wps:spPr>
                        <a:xfrm rot="16200000">
                          <a:off x="0" y="0"/>
                          <a:ext cx="731520" cy="146304"/>
                        </a:xfrm>
                        <a:prstGeom prst="rect">
                          <a:avLst/>
                        </a:prstGeom>
                        <a:solidFill>
                          <a:sysClr val="window" lastClr="FFFFFF"/>
                        </a:solidFill>
                        <a:ln w="6350">
                          <a:noFill/>
                        </a:ln>
                        <a:effectLst/>
                      </wps:spPr>
                      <wps:txbx>
                        <w:txbxContent>
                          <w:p w14:paraId="6E89EFE4"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Igf2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6391" id="Text Box 5" o:spid="_x0000_s1028" type="#_x0000_t202" style="position:absolute;left:0;text-align:left;margin-left:-20.45pt;margin-top:151.6pt;width:57.6pt;height:11.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" fillcolor="window" stroked="f" strokeweight=".5pt">
                <v:textbox inset="0,0,0,0">
                  <w:txbxContent>
                    <w:p w14:paraId="6E89EFE4"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Igf2</w:t>
                      </w:r>
                    </w:p>
                  </w:txbxContent>
                </v:textbox>
              </v:shape>
            </w:pict>
          </mc:Fallback>
        </mc:AlternateContent>
      </w:r>
      <w:r w:rsidRPr="00031FA7">
        <w:rPr>
          <w:noProof/>
          <w:szCs w:val="26"/>
          <w:lang w:val="en-US"/>
        </w:rPr>
        <mc:AlternateContent>
          <mc:Choice Requires="wps">
            <w:drawing>
              <wp:anchor distT="0" distB="0" distL="114300" distR="114300" simplePos="0" relativeHeight="251675648" behindDoc="0" locked="0" layoutInCell="1" allowOverlap="1" wp14:anchorId="7066BB48" wp14:editId="302BB0D1">
                <wp:simplePos x="0" y="0"/>
                <wp:positionH relativeFrom="column">
                  <wp:posOffset>-287973</wp:posOffset>
                </wp:positionH>
                <wp:positionV relativeFrom="paragraph">
                  <wp:posOffset>779463</wp:posOffset>
                </wp:positionV>
                <wp:extent cx="790575" cy="146304"/>
                <wp:effectExtent l="0" t="1587" r="7937" b="7938"/>
                <wp:wrapNone/>
                <wp:docPr id="28" name="Text Box 28"/>
                <wp:cNvGraphicFramePr/>
                <a:graphic xmlns:a="http://schemas.openxmlformats.org/drawingml/2006/main">
                  <a:graphicData uri="http://schemas.microsoft.com/office/word/2010/wordprocessingShape">
                    <wps:wsp>
                      <wps:cNvSpPr txBox="1"/>
                      <wps:spPr>
                        <a:xfrm rot="16200000">
                          <a:off x="0" y="0"/>
                          <a:ext cx="790575" cy="146304"/>
                        </a:xfrm>
                        <a:prstGeom prst="rect">
                          <a:avLst/>
                        </a:prstGeom>
                        <a:solidFill>
                          <a:sysClr val="window" lastClr="FFFFFF"/>
                        </a:solidFill>
                        <a:ln w="6350">
                          <a:noFill/>
                        </a:ln>
                        <a:effectLst/>
                      </wps:spPr>
                      <wps:txbx>
                        <w:txbxContent>
                          <w:p w14:paraId="3CC4E3A8"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Sema6a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6BB48" id="Text Box 28" o:spid="_x0000_s1029" type="#_x0000_t202" style="position:absolute;left:0;text-align:left;margin-left:-22.7pt;margin-top:61.4pt;width:62.25pt;height:11.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" fillcolor="window" stroked="f" strokeweight=".5pt">
                <v:textbox inset="0,0,0,0">
                  <w:txbxContent>
                    <w:p w14:paraId="3CC4E3A8"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Sema6a</w:t>
                      </w:r>
                    </w:p>
                  </w:txbxContent>
                </v:textbox>
              </v:shape>
            </w:pict>
          </mc:Fallback>
        </mc:AlternateContent>
      </w:r>
      <w:r w:rsidRPr="00031FA7">
        <w:rPr>
          <w:noProof/>
          <w:szCs w:val="26"/>
          <w:lang w:val="en-US"/>
        </w:rPr>
        <w:drawing>
          <wp:inline distT="0" distB="0" distL="0" distR="0" wp14:anchorId="172B1EEA" wp14:editId="6C4DBA71">
            <wp:extent cx="5399405" cy="548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 hybri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9405" cy="5488940"/>
                    </a:xfrm>
                    <a:prstGeom prst="rect">
                      <a:avLst/>
                    </a:prstGeom>
                  </pic:spPr>
                </pic:pic>
              </a:graphicData>
            </a:graphic>
          </wp:inline>
        </w:drawing>
      </w:r>
    </w:p>
    <w:p w14:paraId="14C70F06" w14:textId="77777777" w:rsidR="001D2A26" w:rsidRPr="00031FA7" w:rsidRDefault="001D2A26" w:rsidP="001D2A26">
      <w:pPr>
        <w:spacing w:line="240" w:lineRule="auto"/>
        <w:rPr>
          <w:sz w:val="22"/>
          <w:lang w:val="en-US"/>
        </w:rPr>
      </w:pPr>
      <w:r>
        <w:rPr>
          <w:b/>
          <w:sz w:val="22"/>
          <w:highlight w:val="yellow"/>
          <w:lang w:val="en-GB"/>
        </w:rPr>
        <w:t>F</w:t>
      </w:r>
      <w:del w:id="59" w:author="Erskine, Lynda [2]" w:date="2019-08-06T14:05:00Z">
        <w:r w:rsidRPr="00031FA7">
          <w:rPr>
            <w:b/>
            <w:sz w:val="22"/>
            <w:highlight w:val="yellow"/>
            <w:lang w:val="en-US"/>
          </w:rPr>
          <w:delText>F</w:delText>
        </w:r>
      </w:del>
      <w:r>
        <w:rPr>
          <w:b/>
          <w:sz w:val="22"/>
          <w:highlight w:val="yellow"/>
          <w:lang w:val="en-US"/>
        </w:rPr>
        <w:t>igure 2</w:t>
      </w:r>
      <w:r w:rsidRPr="00031FA7">
        <w:rPr>
          <w:b/>
          <w:sz w:val="22"/>
          <w:lang w:val="en-US"/>
        </w:rPr>
        <w:t xml:space="preserve">. Expression of meningeal factors </w:t>
      </w:r>
      <w:del w:id="60" w:author="Erskine, Lynda [2]" w:date="2019-08-06T13:48:00Z">
        <w:r w:rsidRPr="00031FA7" w:rsidDel="00DD3388">
          <w:rPr>
            <w:b/>
            <w:sz w:val="22"/>
            <w:lang w:val="en-US"/>
          </w:rPr>
          <w:delText>at the level of the optic chiasm</w:delText>
        </w:r>
      </w:del>
      <w:ins w:id="61" w:author="Erskine, Lynda [2]" w:date="2019-08-06T13:48:00Z">
        <w:r w:rsidRPr="00031FA7">
          <w:rPr>
            <w:b/>
            <w:sz w:val="22"/>
            <w:lang w:val="en-US"/>
          </w:rPr>
          <w:t>i</w:t>
        </w:r>
      </w:ins>
      <w:ins w:id="62" w:author="Erskine, Lynda [2]" w:date="2019-08-06T13:49:00Z">
        <w:r w:rsidRPr="00031FA7">
          <w:rPr>
            <w:b/>
            <w:sz w:val="22"/>
            <w:lang w:val="en-US"/>
          </w:rPr>
          <w:t>n the developing ventral diencephalon</w:t>
        </w:r>
      </w:ins>
      <w:r w:rsidRPr="00031FA7">
        <w:rPr>
          <w:b/>
          <w:sz w:val="22"/>
          <w:lang w:val="en-US"/>
        </w:rPr>
        <w:t>.</w:t>
      </w:r>
      <w:r w:rsidRPr="00031FA7">
        <w:rPr>
          <w:sz w:val="22"/>
          <w:lang w:val="en-US"/>
        </w:rPr>
        <w:t xml:space="preserve"> </w:t>
      </w:r>
      <w:r w:rsidRPr="00031FA7">
        <w:rPr>
          <w:i/>
          <w:sz w:val="22"/>
          <w:lang w:val="en-US"/>
        </w:rPr>
        <w:t>In situ</w:t>
      </w:r>
      <w:r w:rsidRPr="00031FA7">
        <w:rPr>
          <w:sz w:val="22"/>
          <w:lang w:val="en-US"/>
        </w:rPr>
        <w:t xml:space="preserve"> hybridisation </w:t>
      </w:r>
      <w:ins w:id="63" w:author="Erskine, Lynda [2]" w:date="2019-08-06T14:04:00Z">
        <w:r w:rsidRPr="00031FA7">
          <w:rPr>
            <w:sz w:val="22"/>
            <w:lang w:val="en-US"/>
          </w:rPr>
          <w:t xml:space="preserve">with probes specific </w:t>
        </w:r>
      </w:ins>
      <w:r w:rsidRPr="00031FA7">
        <w:rPr>
          <w:sz w:val="22"/>
          <w:lang w:val="en-US"/>
        </w:rPr>
        <w:t xml:space="preserve">for </w:t>
      </w:r>
      <w:del w:id="64" w:author="Erskine, Lynda [2]" w:date="2019-08-06T14:04:00Z">
        <w:r w:rsidRPr="00031FA7" w:rsidDel="005D6067">
          <w:rPr>
            <w:i/>
            <w:sz w:val="22"/>
            <w:lang w:val="en-US"/>
            <w:rPrChange w:id="65" w:author="Erskine, Lynda [2]" w:date="2019-08-06T14:04:00Z">
              <w:rPr>
                <w:lang w:val="en-US"/>
              </w:rPr>
            </w:rPrChange>
          </w:rPr>
          <w:delText>Semaphorin-6A (</w:delText>
        </w:r>
      </w:del>
      <w:r w:rsidRPr="00031FA7">
        <w:rPr>
          <w:i/>
          <w:sz w:val="22"/>
          <w:lang w:val="en-US"/>
          <w:rPrChange w:id="66" w:author="Erskine, Lynda [2]" w:date="2019-08-06T14:04:00Z">
            <w:rPr>
              <w:lang w:val="en-US"/>
            </w:rPr>
          </w:rPrChange>
        </w:rPr>
        <w:t>Sema6A</w:t>
      </w:r>
      <w:del w:id="67" w:author="Erskine, Lynda [2]" w:date="2019-08-06T14:04:00Z">
        <w:r w:rsidRPr="00031FA7" w:rsidDel="005D6067">
          <w:rPr>
            <w:sz w:val="22"/>
            <w:lang w:val="en-US"/>
          </w:rPr>
          <w:delText>)</w:delText>
        </w:r>
      </w:del>
      <w:r w:rsidRPr="00031FA7">
        <w:rPr>
          <w:sz w:val="22"/>
          <w:lang w:val="en-US"/>
        </w:rPr>
        <w:t xml:space="preserve">, </w:t>
      </w:r>
      <w:del w:id="68" w:author="Erskine, Lynda [2]" w:date="2019-08-06T14:05:00Z">
        <w:r w:rsidRPr="00031FA7" w:rsidDel="00DF0164">
          <w:rPr>
            <w:i/>
            <w:sz w:val="22"/>
            <w:lang w:val="en-US"/>
            <w:rPrChange w:id="69" w:author="Erskine, Lynda [2]" w:date="2019-08-06T14:05:00Z">
              <w:rPr>
                <w:lang w:val="en-US"/>
              </w:rPr>
            </w:rPrChange>
          </w:rPr>
          <w:delText>Insulin-like growth factor 2 (IGF2)</w:delText>
        </w:r>
      </w:del>
      <w:ins w:id="70" w:author="Erskine, Lynda [2]" w:date="2019-08-06T14:05:00Z">
        <w:r w:rsidRPr="00031FA7">
          <w:rPr>
            <w:i/>
            <w:sz w:val="22"/>
            <w:lang w:val="en-US"/>
          </w:rPr>
          <w:t>Igf2</w:t>
        </w:r>
      </w:ins>
      <w:r w:rsidRPr="00031FA7">
        <w:rPr>
          <w:sz w:val="22"/>
          <w:lang w:val="en-US"/>
        </w:rPr>
        <w:t xml:space="preserve">, </w:t>
      </w:r>
      <w:del w:id="71" w:author="Erskine, Lynda [2]" w:date="2019-08-06T14:05:00Z">
        <w:r w:rsidRPr="00031FA7" w:rsidDel="00DF0164">
          <w:rPr>
            <w:i/>
            <w:sz w:val="22"/>
            <w:lang w:val="en-US"/>
            <w:rPrChange w:id="72" w:author="Erskine, Lynda [2]" w:date="2019-08-06T14:05:00Z">
              <w:rPr>
                <w:lang w:val="en-US"/>
              </w:rPr>
            </w:rPrChange>
          </w:rPr>
          <w:delText>Transforming growth factor-beta 2 (</w:delText>
        </w:r>
      </w:del>
      <w:r w:rsidRPr="00031FA7">
        <w:rPr>
          <w:i/>
          <w:sz w:val="22"/>
          <w:highlight w:val="yellow"/>
          <w:lang w:val="en-US"/>
          <w:rPrChange w:id="73" w:author="Erskine, Lynda [2]" w:date="2019-08-06T14:05:00Z">
            <w:rPr>
              <w:highlight w:val="yellow"/>
              <w:lang w:val="en-US"/>
            </w:rPr>
          </w:rPrChange>
        </w:rPr>
        <w:t>T</w:t>
      </w:r>
      <w:ins w:id="74" w:author="Erskine, Lynda [2]" w:date="2019-08-06T14:05:00Z">
        <w:r w:rsidRPr="00031FA7">
          <w:rPr>
            <w:i/>
            <w:sz w:val="22"/>
            <w:highlight w:val="yellow"/>
            <w:lang w:val="en-US"/>
            <w:rPrChange w:id="75" w:author="Erskine, Lynda [2]" w:date="2019-08-06T14:05:00Z">
              <w:rPr>
                <w:highlight w:val="yellow"/>
                <w:lang w:val="en-US"/>
              </w:rPr>
            </w:rPrChange>
          </w:rPr>
          <w:t>gf</w:t>
        </w:r>
      </w:ins>
      <w:del w:id="76" w:author="Erskine, Lynda [2]" w:date="2019-08-06T14:05:00Z">
        <w:r w:rsidRPr="00031FA7" w:rsidDel="00DF0164">
          <w:rPr>
            <w:i/>
            <w:sz w:val="22"/>
            <w:highlight w:val="yellow"/>
            <w:lang w:val="en-US"/>
            <w:rPrChange w:id="77" w:author="Erskine, Lynda [2]" w:date="2019-08-06T14:05:00Z">
              <w:rPr>
                <w:highlight w:val="yellow"/>
                <w:lang w:val="en-US"/>
              </w:rPr>
            </w:rPrChange>
          </w:rPr>
          <w:delText xml:space="preserve">GF </w:delText>
        </w:r>
      </w:del>
      <w:ins w:id="78" w:author="Erskine, Lynda [2]" w:date="2019-08-06T14:05:00Z">
        <w:r w:rsidRPr="00031FA7">
          <w:rPr>
            <w:i/>
            <w:sz w:val="22"/>
            <w:highlight w:val="yellow"/>
            <w:lang w:val="en-US"/>
            <w:rPrChange w:id="79" w:author="Erskine, Lynda [2]" w:date="2019-08-06T14:05:00Z">
              <w:rPr>
                <w:highlight w:val="yellow"/>
                <w:lang w:val="en-US"/>
              </w:rPr>
            </w:rPrChange>
          </w:rPr>
          <w:t>b</w:t>
        </w:r>
      </w:ins>
      <w:del w:id="80" w:author="Erskine, Lynda [2]" w:date="2019-08-06T14:05:00Z">
        <w:r w:rsidRPr="00031FA7" w:rsidDel="00DF0164">
          <w:rPr>
            <w:i/>
            <w:sz w:val="22"/>
            <w:highlight w:val="yellow"/>
            <w:lang w:val="en-US"/>
            <w:rPrChange w:id="81" w:author="Erskine, Lynda [2]" w:date="2019-08-06T14:05:00Z">
              <w:rPr>
                <w:highlight w:val="yellow"/>
                <w:lang w:val="en-US"/>
              </w:rPr>
            </w:rPrChange>
          </w:rPr>
          <w:delText>– β</w:delText>
        </w:r>
      </w:del>
      <w:r w:rsidRPr="00031FA7">
        <w:rPr>
          <w:i/>
          <w:sz w:val="22"/>
          <w:highlight w:val="yellow"/>
          <w:lang w:val="en-US"/>
          <w:rPrChange w:id="82" w:author="Erskine, Lynda [2]" w:date="2019-08-06T14:05:00Z">
            <w:rPr>
              <w:highlight w:val="yellow"/>
              <w:lang w:val="en-US"/>
            </w:rPr>
          </w:rPrChange>
        </w:rPr>
        <w:t>2</w:t>
      </w:r>
      <w:del w:id="83" w:author="Erskine, Lynda [2]" w:date="2019-08-06T14:05:00Z">
        <w:r w:rsidRPr="00031FA7" w:rsidDel="00DF0164">
          <w:rPr>
            <w:sz w:val="22"/>
            <w:lang w:val="en-US"/>
          </w:rPr>
          <w:delText>)</w:delText>
        </w:r>
      </w:del>
      <w:r w:rsidRPr="00031FA7">
        <w:rPr>
          <w:sz w:val="22"/>
          <w:lang w:val="en-US"/>
        </w:rPr>
        <w:t xml:space="preserve">, </w:t>
      </w:r>
      <w:ins w:id="84" w:author="Erskine, Lynda [2]" w:date="2019-08-06T14:05:00Z">
        <w:r w:rsidRPr="00031FA7">
          <w:rPr>
            <w:sz w:val="22"/>
            <w:lang w:val="en-US"/>
          </w:rPr>
          <w:t xml:space="preserve"> and </w:t>
        </w:r>
      </w:ins>
      <w:del w:id="85" w:author="Erskine, Lynda [2]" w:date="2019-08-06T14:05:00Z">
        <w:r w:rsidRPr="00031FA7" w:rsidDel="00DF0164">
          <w:rPr>
            <w:i/>
            <w:sz w:val="22"/>
            <w:lang w:val="en-US"/>
            <w:rPrChange w:id="86" w:author="Erskine, Lynda [2]" w:date="2019-08-06T14:05:00Z">
              <w:rPr>
                <w:lang w:val="en-US"/>
              </w:rPr>
            </w:rPrChange>
          </w:rPr>
          <w:delText>Bone morphogenetic protein 7 (</w:delText>
        </w:r>
      </w:del>
      <w:r w:rsidRPr="00031FA7">
        <w:rPr>
          <w:i/>
          <w:sz w:val="22"/>
          <w:lang w:val="en-US"/>
          <w:rPrChange w:id="87" w:author="Erskine, Lynda [2]" w:date="2019-08-06T14:05:00Z">
            <w:rPr>
              <w:lang w:val="en-US"/>
            </w:rPr>
          </w:rPrChange>
        </w:rPr>
        <w:t>B</w:t>
      </w:r>
      <w:del w:id="88" w:author="Erskine, Lynda [2]" w:date="2019-08-06T14:05:00Z">
        <w:r w:rsidRPr="00031FA7" w:rsidDel="00DF0164">
          <w:rPr>
            <w:i/>
            <w:sz w:val="22"/>
            <w:lang w:val="en-US"/>
            <w:rPrChange w:id="89" w:author="Erskine, Lynda [2]" w:date="2019-08-06T14:05:00Z">
              <w:rPr>
                <w:lang w:val="en-US"/>
              </w:rPr>
            </w:rPrChange>
          </w:rPr>
          <w:delText>MP</w:delText>
        </w:r>
      </w:del>
      <w:ins w:id="90" w:author="Erskine, Lynda [2]" w:date="2019-08-06T14:05:00Z">
        <w:r w:rsidRPr="00031FA7">
          <w:rPr>
            <w:i/>
            <w:sz w:val="22"/>
            <w:lang w:val="en-US"/>
            <w:rPrChange w:id="91" w:author="Erskine, Lynda [2]" w:date="2019-08-06T14:05:00Z">
              <w:rPr>
                <w:lang w:val="en-US"/>
              </w:rPr>
            </w:rPrChange>
          </w:rPr>
          <w:t>mp</w:t>
        </w:r>
      </w:ins>
      <w:r w:rsidRPr="00031FA7">
        <w:rPr>
          <w:i/>
          <w:sz w:val="22"/>
          <w:lang w:val="en-US"/>
          <w:rPrChange w:id="92" w:author="Erskine, Lynda [2]" w:date="2019-08-06T14:05:00Z">
            <w:rPr>
              <w:lang w:val="en-US"/>
            </w:rPr>
          </w:rPrChange>
        </w:rPr>
        <w:t>7</w:t>
      </w:r>
      <w:del w:id="93" w:author="Erskine, Lynda [2]" w:date="2019-08-06T14:05:00Z">
        <w:r w:rsidRPr="00031FA7" w:rsidDel="00DF0164">
          <w:rPr>
            <w:sz w:val="22"/>
            <w:lang w:val="en-US"/>
          </w:rPr>
          <w:delText>)</w:delText>
        </w:r>
      </w:del>
      <w:r w:rsidRPr="00031FA7">
        <w:rPr>
          <w:sz w:val="22"/>
          <w:lang w:val="en-US"/>
        </w:rPr>
        <w:t xml:space="preserve"> at E15.5 in serial 100 µm coronal sections. Red dashed line indicates</w:t>
      </w:r>
      <w:ins w:id="94" w:author="Erskine, Lynda [2]" w:date="2019-08-06T13:50:00Z">
        <w:r w:rsidRPr="00031FA7">
          <w:rPr>
            <w:sz w:val="22"/>
            <w:lang w:val="en-US"/>
          </w:rPr>
          <w:t xml:space="preserve"> the</w:t>
        </w:r>
      </w:ins>
      <w:r w:rsidRPr="00031FA7">
        <w:rPr>
          <w:sz w:val="22"/>
          <w:lang w:val="en-US"/>
        </w:rPr>
        <w:t xml:space="preserve"> optic chiasm region</w:t>
      </w:r>
      <w:ins w:id="95" w:author="Erskine, Lynda [2]" w:date="2019-08-06T13:50:00Z">
        <w:r w:rsidRPr="00031FA7">
          <w:rPr>
            <w:sz w:val="22"/>
            <w:lang w:val="en-US"/>
          </w:rPr>
          <w:t xml:space="preserve">; </w:t>
        </w:r>
      </w:ins>
      <w:del w:id="96" w:author="Erskine, Lynda [2]" w:date="2019-08-06T13:50:00Z">
        <w:r w:rsidRPr="00031FA7" w:rsidDel="00DD3388">
          <w:rPr>
            <w:sz w:val="22"/>
            <w:lang w:val="en-US"/>
          </w:rPr>
          <w:delText xml:space="preserve">  </w:delText>
        </w:r>
      </w:del>
      <w:ins w:id="97" w:author="Erskine, Lynda [2]" w:date="2019-08-06T13:50:00Z">
        <w:r w:rsidRPr="00031FA7">
          <w:rPr>
            <w:sz w:val="22"/>
            <w:lang w:val="en-US"/>
          </w:rPr>
          <w:t>b</w:t>
        </w:r>
      </w:ins>
      <w:del w:id="98" w:author="Erskine, Lynda [2]" w:date="2019-08-06T13:50:00Z">
        <w:r w:rsidRPr="00031FA7" w:rsidDel="00DD3388">
          <w:rPr>
            <w:sz w:val="22"/>
            <w:lang w:val="en-US"/>
          </w:rPr>
          <w:delText>B</w:delText>
        </w:r>
      </w:del>
      <w:r w:rsidRPr="00031FA7">
        <w:rPr>
          <w:sz w:val="22"/>
          <w:lang w:val="en-US"/>
        </w:rPr>
        <w:t xml:space="preserve">lack arrows </w:t>
      </w:r>
      <w:del w:id="99" w:author="Erskine, Lynda [2]" w:date="2019-08-06T13:50:00Z">
        <w:r w:rsidRPr="00031FA7" w:rsidDel="00DD3388">
          <w:rPr>
            <w:sz w:val="22"/>
            <w:lang w:val="en-US"/>
          </w:rPr>
          <w:delText xml:space="preserve">show </w:delText>
        </w:r>
      </w:del>
      <w:r w:rsidRPr="00031FA7">
        <w:rPr>
          <w:sz w:val="22"/>
          <w:lang w:val="en-US"/>
        </w:rPr>
        <w:t xml:space="preserve">expression in meninges; red arrows </w:t>
      </w:r>
      <w:del w:id="100" w:author="Erskine, Lynda [2]" w:date="2019-08-06T13:50:00Z">
        <w:r w:rsidRPr="00031FA7" w:rsidDel="00DD3388">
          <w:rPr>
            <w:sz w:val="22"/>
            <w:lang w:val="en-US"/>
          </w:rPr>
          <w:delText xml:space="preserve">show </w:delText>
        </w:r>
      </w:del>
      <w:r w:rsidRPr="00031FA7">
        <w:rPr>
          <w:sz w:val="22"/>
          <w:lang w:val="en-US"/>
        </w:rPr>
        <w:t>expression in blood vessels; black arrowheads</w:t>
      </w:r>
      <w:ins w:id="101" w:author="Erskine, Lynda [2]" w:date="2019-08-06T13:50:00Z">
        <w:r w:rsidRPr="00031FA7">
          <w:rPr>
            <w:sz w:val="22"/>
            <w:lang w:val="en-US"/>
          </w:rPr>
          <w:t xml:space="preserve"> </w:t>
        </w:r>
      </w:ins>
      <w:del w:id="102" w:author="Erskine, Lynda [2]" w:date="2019-08-06T13:50:00Z">
        <w:r w:rsidRPr="00031FA7" w:rsidDel="00DD3388">
          <w:rPr>
            <w:sz w:val="22"/>
            <w:lang w:val="en-US"/>
          </w:rPr>
          <w:delText xml:space="preserve"> – </w:delText>
        </w:r>
      </w:del>
      <w:r w:rsidRPr="00031FA7">
        <w:rPr>
          <w:sz w:val="22"/>
          <w:lang w:val="en-US"/>
        </w:rPr>
        <w:t>expression around the optic chiasm</w:t>
      </w:r>
      <w:del w:id="103" w:author="Erskine, Lynda [2]" w:date="2019-08-06T13:50:00Z">
        <w:r w:rsidRPr="00031FA7" w:rsidDel="00DD3388">
          <w:rPr>
            <w:sz w:val="22"/>
            <w:lang w:val="en-US"/>
          </w:rPr>
          <w:delText xml:space="preserve"> surrounding the optic chiasm</w:delText>
        </w:r>
      </w:del>
      <w:r w:rsidRPr="00031FA7">
        <w:rPr>
          <w:sz w:val="22"/>
          <w:lang w:val="en-US"/>
        </w:rPr>
        <w:t>; red arrowheads</w:t>
      </w:r>
      <w:del w:id="104" w:author="Erskine, Lynda [2]" w:date="2019-08-06T13:51:00Z">
        <w:r w:rsidRPr="00031FA7" w:rsidDel="00DD3388">
          <w:rPr>
            <w:sz w:val="22"/>
            <w:lang w:val="en-US"/>
          </w:rPr>
          <w:delText xml:space="preserve"> – specific pattern resembling th</w:delText>
        </w:r>
      </w:del>
      <w:ins w:id="105" w:author="Erskine, Lynda [2]" w:date="2019-08-06T13:51:00Z">
        <w:r w:rsidRPr="00031FA7">
          <w:rPr>
            <w:sz w:val="22"/>
            <w:lang w:val="en-US"/>
          </w:rPr>
          <w:t xml:space="preserve"> expression in the presumptiv</w:t>
        </w:r>
      </w:ins>
      <w:r w:rsidRPr="00031FA7">
        <w:rPr>
          <w:sz w:val="22"/>
          <w:lang w:val="en-US"/>
        </w:rPr>
        <w:t>e suprachiasmatic nuclei region. 3V – 3</w:t>
      </w:r>
      <w:r w:rsidRPr="00031FA7">
        <w:rPr>
          <w:sz w:val="22"/>
          <w:vertAlign w:val="superscript"/>
          <w:lang w:val="en-US"/>
        </w:rPr>
        <w:t>rd</w:t>
      </w:r>
      <w:r w:rsidRPr="00031FA7">
        <w:rPr>
          <w:sz w:val="22"/>
          <w:lang w:val="en-US"/>
        </w:rPr>
        <w:t xml:space="preserve"> ventricle</w:t>
      </w:r>
      <w:ins w:id="106" w:author="Erskine, Lynda [2]" w:date="2019-08-06T13:51:00Z">
        <w:r w:rsidRPr="00031FA7">
          <w:rPr>
            <w:sz w:val="22"/>
            <w:lang w:val="en-US"/>
          </w:rPr>
          <w:t>.</w:t>
        </w:r>
      </w:ins>
      <w:del w:id="107" w:author="Erskine, Lynda [2]" w:date="2019-08-06T13:51:00Z">
        <w:r w:rsidRPr="00031FA7" w:rsidDel="00DD3388">
          <w:rPr>
            <w:sz w:val="22"/>
            <w:lang w:val="en-US"/>
          </w:rPr>
          <w:delText>,</w:delText>
        </w:r>
      </w:del>
      <w:r w:rsidRPr="00031FA7">
        <w:rPr>
          <w:sz w:val="22"/>
          <w:lang w:val="en-US"/>
        </w:rPr>
        <w:t xml:space="preserve"> </w:t>
      </w:r>
      <w:del w:id="108" w:author="Erskine, Lynda [2]" w:date="2019-08-06T13:51:00Z">
        <w:r w:rsidRPr="00031FA7" w:rsidDel="00DD3388">
          <w:rPr>
            <w:sz w:val="22"/>
            <w:lang w:val="en-US"/>
          </w:rPr>
          <w:delText xml:space="preserve">error </w:delText>
        </w:r>
      </w:del>
      <w:ins w:id="109" w:author="Erskine, Lynda [2]" w:date="2019-08-06T13:51:00Z">
        <w:r w:rsidRPr="00031FA7">
          <w:rPr>
            <w:sz w:val="22"/>
            <w:lang w:val="en-US"/>
          </w:rPr>
          <w:t xml:space="preserve">Scale </w:t>
        </w:r>
      </w:ins>
      <w:r w:rsidRPr="00031FA7">
        <w:rPr>
          <w:sz w:val="22"/>
          <w:lang w:val="en-US"/>
        </w:rPr>
        <w:t>bars – 200 µm.</w:t>
      </w:r>
    </w:p>
    <w:p w14:paraId="0C24EBB1" w14:textId="77777777" w:rsidR="001D2A26" w:rsidRPr="00031FA7" w:rsidRDefault="001D2A26" w:rsidP="001D2A26">
      <w:pPr>
        <w:rPr>
          <w:rFonts w:asciiTheme="minorHAnsi" w:hAnsiTheme="minorHAnsi"/>
          <w:sz w:val="22"/>
          <w:lang w:val="en-US"/>
        </w:rPr>
      </w:pPr>
      <w:r w:rsidRPr="00031FA7">
        <w:rPr>
          <w:noProof/>
          <w:szCs w:val="26"/>
          <w:lang w:val="en-US"/>
        </w:rPr>
        <w:lastRenderedPageBreak/>
        <mc:AlternateContent>
          <mc:Choice Requires="wps">
            <w:drawing>
              <wp:anchor distT="0" distB="0" distL="114300" distR="114300" simplePos="0" relativeHeight="251681792" behindDoc="0" locked="0" layoutInCell="1" allowOverlap="1" wp14:anchorId="7F728C2F" wp14:editId="6878F1B0">
                <wp:simplePos x="0" y="0"/>
                <wp:positionH relativeFrom="column">
                  <wp:posOffset>1873250</wp:posOffset>
                </wp:positionH>
                <wp:positionV relativeFrom="paragraph">
                  <wp:posOffset>42545</wp:posOffset>
                </wp:positionV>
                <wp:extent cx="790575" cy="146304"/>
                <wp:effectExtent l="0" t="0" r="9525" b="6350"/>
                <wp:wrapNone/>
                <wp:docPr id="11" name="Text Box 11"/>
                <wp:cNvGraphicFramePr/>
                <a:graphic xmlns:a="http://schemas.openxmlformats.org/drawingml/2006/main">
                  <a:graphicData uri="http://schemas.microsoft.com/office/word/2010/wordprocessingShape">
                    <wps:wsp>
                      <wps:cNvSpPr txBox="1"/>
                      <wps:spPr>
                        <a:xfrm>
                          <a:off x="0" y="0"/>
                          <a:ext cx="790575" cy="146304"/>
                        </a:xfrm>
                        <a:prstGeom prst="rect">
                          <a:avLst/>
                        </a:prstGeom>
                        <a:solidFill>
                          <a:sysClr val="window" lastClr="FFFFFF"/>
                        </a:solidFill>
                        <a:ln w="6350">
                          <a:noFill/>
                        </a:ln>
                        <a:effectLst/>
                      </wps:spPr>
                      <wps:txbx>
                        <w:txbxContent>
                          <w:p w14:paraId="5776614E"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Bmp7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28C2F" id="Text Box 11" o:spid="_x0000_s1030" type="#_x0000_t202" style="position:absolute;left:0;text-align:left;margin-left:147.5pt;margin-top:3.35pt;width:62.25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" fillcolor="window" stroked="f" strokeweight=".5pt">
                <v:textbox inset="0,0,0,0">
                  <w:txbxContent>
                    <w:p w14:paraId="5776614E"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Bmp7</w:t>
                      </w:r>
                    </w:p>
                  </w:txbxContent>
                </v:textbox>
              </v:shape>
            </w:pict>
          </mc:Fallback>
        </mc:AlternateContent>
      </w:r>
      <w:r w:rsidRPr="00031FA7">
        <w:rPr>
          <w:noProof/>
          <w:szCs w:val="26"/>
          <w:lang w:val="en-US"/>
        </w:rPr>
        <mc:AlternateContent>
          <mc:Choice Requires="wps">
            <w:drawing>
              <wp:anchor distT="0" distB="0" distL="114300" distR="114300" simplePos="0" relativeHeight="251680768" behindDoc="0" locked="0" layoutInCell="1" allowOverlap="1" wp14:anchorId="02DCEEA4" wp14:editId="70BBCD29">
                <wp:simplePos x="0" y="0"/>
                <wp:positionH relativeFrom="column">
                  <wp:posOffset>466725</wp:posOffset>
                </wp:positionH>
                <wp:positionV relativeFrom="paragraph">
                  <wp:posOffset>38735</wp:posOffset>
                </wp:positionV>
                <wp:extent cx="790575" cy="146304"/>
                <wp:effectExtent l="0" t="0" r="9525" b="6350"/>
                <wp:wrapNone/>
                <wp:docPr id="10" name="Text Box 10"/>
                <wp:cNvGraphicFramePr/>
                <a:graphic xmlns:a="http://schemas.openxmlformats.org/drawingml/2006/main">
                  <a:graphicData uri="http://schemas.microsoft.com/office/word/2010/wordprocessingShape">
                    <wps:wsp>
                      <wps:cNvSpPr txBox="1"/>
                      <wps:spPr>
                        <a:xfrm>
                          <a:off x="0" y="0"/>
                          <a:ext cx="790575" cy="146304"/>
                        </a:xfrm>
                        <a:prstGeom prst="rect">
                          <a:avLst/>
                        </a:prstGeom>
                        <a:solidFill>
                          <a:sysClr val="window" lastClr="FFFFFF"/>
                        </a:solidFill>
                        <a:ln w="6350">
                          <a:noFill/>
                        </a:ln>
                        <a:effectLst/>
                      </wps:spPr>
                      <wps:txbx>
                        <w:txbxContent>
                          <w:p w14:paraId="737FE299"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Sema6a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CEEA4" id="Text Box 10" o:spid="_x0000_s1031" type="#_x0000_t202" style="position:absolute;left:0;text-align:left;margin-left:36.75pt;margin-top:3.05pt;width:62.25pt;height: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" fillcolor="window" stroked="f" strokeweight=".5pt">
                <v:textbox inset="0,0,0,0">
                  <w:txbxContent>
                    <w:p w14:paraId="737FE299" w14:textId="77777777" w:rsidR="001D2A26" w:rsidRPr="00B70CA2" w:rsidRDefault="001D2A26" w:rsidP="001D2A26">
                      <w:pPr>
                        <w:rPr>
                          <w:rFonts w:ascii="Arial" w:hAnsi="Arial" w:cs="Arial"/>
                          <w:b/>
                          <w:i/>
                          <w:sz w:val="20"/>
                          <w:szCs w:val="20"/>
                          <w:lang w:val="en-US"/>
                        </w:rPr>
                      </w:pPr>
                      <w:r>
                        <w:rPr>
                          <w:rFonts w:ascii="Arial" w:hAnsi="Arial" w:cs="Arial"/>
                          <w:b/>
                          <w:i/>
                          <w:sz w:val="20"/>
                          <w:szCs w:val="20"/>
                          <w:lang w:val="en-US"/>
                        </w:rPr>
                        <w:t>Sema6a</w:t>
                      </w:r>
                    </w:p>
                  </w:txbxContent>
                </v:textbox>
              </v:shape>
            </w:pict>
          </mc:Fallback>
        </mc:AlternateContent>
      </w:r>
      <w:r w:rsidRPr="00031FA7">
        <w:rPr>
          <w:rFonts w:asciiTheme="minorHAnsi" w:hAnsiTheme="minorHAnsi"/>
          <w:noProof/>
          <w:sz w:val="22"/>
          <w:lang w:val="en-US"/>
        </w:rPr>
        <w:drawing>
          <wp:inline distT="0" distB="0" distL="0" distR="0" wp14:anchorId="6FBA97F4" wp14:editId="6464585C">
            <wp:extent cx="2771775" cy="207451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 fix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74512"/>
                    </a:xfrm>
                    <a:prstGeom prst="rect">
                      <a:avLst/>
                    </a:prstGeom>
                  </pic:spPr>
                </pic:pic>
              </a:graphicData>
            </a:graphic>
          </wp:inline>
        </w:drawing>
      </w:r>
    </w:p>
    <w:p w14:paraId="7AF305C3" w14:textId="77777777" w:rsidR="001D2A26" w:rsidRPr="00031FA7" w:rsidRDefault="001D2A26" w:rsidP="001D2A26">
      <w:pPr>
        <w:spacing w:line="240" w:lineRule="auto"/>
        <w:rPr>
          <w:sz w:val="22"/>
          <w:lang w:val="en-US"/>
        </w:rPr>
      </w:pPr>
      <w:r>
        <w:rPr>
          <w:b/>
          <w:sz w:val="22"/>
          <w:lang w:val="en-US"/>
        </w:rPr>
        <w:t>Figure 3</w:t>
      </w:r>
      <w:r w:rsidRPr="00031FA7">
        <w:rPr>
          <w:b/>
          <w:sz w:val="22"/>
          <w:lang w:val="en-US"/>
        </w:rPr>
        <w:t xml:space="preserve">. Expression of </w:t>
      </w:r>
      <w:del w:id="110" w:author="Erskine, Lynda [2]" w:date="2019-08-06T14:06:00Z">
        <w:r w:rsidRPr="00031FA7" w:rsidDel="0061307F">
          <w:rPr>
            <w:b/>
            <w:i/>
            <w:sz w:val="22"/>
            <w:lang w:val="en-US"/>
            <w:rPrChange w:id="111" w:author="Erskine, Lynda [2]" w:date="2019-08-06T14:06:00Z">
              <w:rPr>
                <w:b/>
                <w:lang w:val="en-US"/>
              </w:rPr>
            </w:rPrChange>
          </w:rPr>
          <w:delText>Semaphorin-6A (</w:delText>
        </w:r>
      </w:del>
      <w:r w:rsidRPr="00031FA7">
        <w:rPr>
          <w:b/>
          <w:i/>
          <w:sz w:val="22"/>
          <w:lang w:val="en-US"/>
          <w:rPrChange w:id="112" w:author="Erskine, Lynda [2]" w:date="2019-08-06T14:06:00Z">
            <w:rPr>
              <w:b/>
              <w:lang w:val="en-US"/>
            </w:rPr>
          </w:rPrChange>
        </w:rPr>
        <w:t>Sema6A</w:t>
      </w:r>
      <w:del w:id="113" w:author="Erskine, Lynda [2]" w:date="2019-08-06T14:06:00Z">
        <w:r w:rsidRPr="00031FA7" w:rsidDel="0061307F">
          <w:rPr>
            <w:b/>
            <w:i/>
            <w:sz w:val="22"/>
            <w:lang w:val="en-US"/>
            <w:rPrChange w:id="114" w:author="Erskine, Lynda [2]" w:date="2019-08-06T14:06:00Z">
              <w:rPr>
                <w:b/>
                <w:lang w:val="en-US"/>
              </w:rPr>
            </w:rPrChange>
          </w:rPr>
          <w:delText>)</w:delText>
        </w:r>
      </w:del>
      <w:r w:rsidRPr="00031FA7">
        <w:rPr>
          <w:b/>
          <w:sz w:val="22"/>
          <w:lang w:val="en-US"/>
        </w:rPr>
        <w:t xml:space="preserve"> and</w:t>
      </w:r>
      <w:ins w:id="115" w:author="Erskine, Lynda [2]" w:date="2019-08-06T14:06:00Z">
        <w:r w:rsidRPr="00031FA7">
          <w:rPr>
            <w:b/>
            <w:sz w:val="22"/>
            <w:lang w:val="en-US"/>
          </w:rPr>
          <w:t xml:space="preserve"> </w:t>
        </w:r>
      </w:ins>
      <w:del w:id="116" w:author="Erskine, Lynda [2]" w:date="2019-08-06T14:06:00Z">
        <w:r w:rsidRPr="00031FA7" w:rsidDel="0061307F">
          <w:rPr>
            <w:b/>
            <w:i/>
            <w:sz w:val="22"/>
            <w:lang w:val="en-US"/>
            <w:rPrChange w:id="117" w:author="Erskine, Lynda [2]" w:date="2019-08-06T14:06:00Z">
              <w:rPr>
                <w:b/>
                <w:lang w:val="en-US"/>
              </w:rPr>
            </w:rPrChange>
          </w:rPr>
          <w:delText xml:space="preserve"> Bone morphogenetic protein 7 (BMP</w:delText>
        </w:r>
      </w:del>
      <w:ins w:id="118" w:author="Erskine, Lynda [2]" w:date="2019-08-06T14:06:00Z">
        <w:r w:rsidRPr="00031FA7">
          <w:rPr>
            <w:b/>
            <w:i/>
            <w:sz w:val="22"/>
            <w:lang w:val="en-US"/>
            <w:rPrChange w:id="119" w:author="Erskine, Lynda [2]" w:date="2019-08-06T14:06:00Z">
              <w:rPr>
                <w:b/>
                <w:lang w:val="en-US"/>
              </w:rPr>
            </w:rPrChange>
          </w:rPr>
          <w:t>Bmp</w:t>
        </w:r>
      </w:ins>
      <w:r w:rsidRPr="00031FA7">
        <w:rPr>
          <w:b/>
          <w:i/>
          <w:sz w:val="22"/>
          <w:lang w:val="en-US"/>
          <w:rPrChange w:id="120" w:author="Erskine, Lynda [2]" w:date="2019-08-06T14:06:00Z">
            <w:rPr>
              <w:b/>
              <w:lang w:val="en-US"/>
            </w:rPr>
          </w:rPrChange>
        </w:rPr>
        <w:t>7</w:t>
      </w:r>
      <w:del w:id="121" w:author="Erskine, Lynda [2]" w:date="2019-08-06T14:06:00Z">
        <w:r w:rsidRPr="00031FA7" w:rsidDel="0061307F">
          <w:rPr>
            <w:b/>
            <w:sz w:val="22"/>
            <w:lang w:val="en-US"/>
          </w:rPr>
          <w:delText>)</w:delText>
        </w:r>
      </w:del>
      <w:r w:rsidRPr="00031FA7">
        <w:rPr>
          <w:b/>
          <w:sz w:val="22"/>
          <w:lang w:val="en-US"/>
        </w:rPr>
        <w:t xml:space="preserve"> in the developing mouse eye.  </w:t>
      </w:r>
      <w:r w:rsidRPr="00031FA7">
        <w:rPr>
          <w:i/>
          <w:sz w:val="22"/>
          <w:lang w:val="en-US"/>
        </w:rPr>
        <w:t>In situ</w:t>
      </w:r>
      <w:r w:rsidRPr="00031FA7">
        <w:rPr>
          <w:sz w:val="22"/>
          <w:lang w:val="en-US"/>
        </w:rPr>
        <w:t xml:space="preserve"> hybridization</w:t>
      </w:r>
      <w:ins w:id="122" w:author="Erskine, Lynda [2]" w:date="2019-08-06T14:06:00Z">
        <w:r w:rsidRPr="00031FA7">
          <w:rPr>
            <w:sz w:val="22"/>
            <w:lang w:val="en-US"/>
          </w:rPr>
          <w:t xml:space="preserve"> in </w:t>
        </w:r>
      </w:ins>
      <w:ins w:id="123" w:author="Erskine, Lynda [2]" w:date="2019-08-06T14:07:00Z">
        <w:r w:rsidRPr="00031FA7">
          <w:rPr>
            <w:sz w:val="22"/>
            <w:lang w:val="en-US"/>
          </w:rPr>
          <w:t xml:space="preserve">100 µm </w:t>
        </w:r>
      </w:ins>
      <w:ins w:id="124" w:author="Erskine, Lynda [2]" w:date="2019-08-06T14:06:00Z">
        <w:r w:rsidRPr="00031FA7">
          <w:rPr>
            <w:sz w:val="22"/>
            <w:lang w:val="en-US"/>
          </w:rPr>
          <w:t xml:space="preserve">coronal sections through the </w:t>
        </w:r>
      </w:ins>
      <w:del w:id="125" w:author="Erskine, Lynda [2]" w:date="2019-08-06T14:06:00Z">
        <w:r w:rsidRPr="00031FA7" w:rsidDel="0061307F">
          <w:rPr>
            <w:sz w:val="22"/>
            <w:lang w:val="en-US"/>
          </w:rPr>
          <w:delText>,</w:delText>
        </w:r>
      </w:del>
      <w:r w:rsidRPr="00031FA7">
        <w:rPr>
          <w:sz w:val="22"/>
          <w:lang w:val="en-US"/>
        </w:rPr>
        <w:t xml:space="preserve"> E15.5</w:t>
      </w:r>
      <w:ins w:id="126" w:author="Erskine, Lynda [2]" w:date="2019-08-06T14:06:00Z">
        <w:r w:rsidRPr="00031FA7">
          <w:rPr>
            <w:sz w:val="22"/>
            <w:lang w:val="en-US"/>
          </w:rPr>
          <w:t xml:space="preserve"> mouse eye with pro</w:t>
        </w:r>
      </w:ins>
      <w:ins w:id="127" w:author="Erskine, Lynda [2]" w:date="2019-08-06T14:07:00Z">
        <w:r w:rsidRPr="00031FA7">
          <w:rPr>
            <w:sz w:val="22"/>
            <w:lang w:val="en-US"/>
          </w:rPr>
          <w:t xml:space="preserve">bes specific for </w:t>
        </w:r>
        <w:r w:rsidRPr="00031FA7">
          <w:rPr>
            <w:i/>
            <w:sz w:val="22"/>
            <w:lang w:val="en-US"/>
          </w:rPr>
          <w:t>Sema6a</w:t>
        </w:r>
        <w:r w:rsidRPr="00031FA7">
          <w:rPr>
            <w:sz w:val="22"/>
            <w:lang w:val="en-US"/>
          </w:rPr>
          <w:t xml:space="preserve"> and </w:t>
        </w:r>
        <w:r w:rsidRPr="00031FA7">
          <w:rPr>
            <w:i/>
            <w:sz w:val="22"/>
            <w:lang w:val="en-US"/>
          </w:rPr>
          <w:t>Bmp7</w:t>
        </w:r>
      </w:ins>
      <w:r w:rsidRPr="00031FA7">
        <w:rPr>
          <w:sz w:val="22"/>
          <w:lang w:val="en-US"/>
        </w:rPr>
        <w:t>.</w:t>
      </w:r>
      <w:r w:rsidRPr="00031FA7">
        <w:rPr>
          <w:b/>
          <w:sz w:val="22"/>
          <w:lang w:val="en-US"/>
        </w:rPr>
        <w:t xml:space="preserve"> </w:t>
      </w:r>
      <w:r w:rsidRPr="00031FA7">
        <w:rPr>
          <w:sz w:val="22"/>
          <w:lang w:val="en-US"/>
        </w:rPr>
        <w:t xml:space="preserve">Black arrow indicates expression in the retinal ganglion cell layer; red arrows </w:t>
      </w:r>
      <w:del w:id="128" w:author="Erskine, Lynda [2]" w:date="2019-08-06T14:07:00Z">
        <w:r w:rsidRPr="00031FA7" w:rsidDel="0061307F">
          <w:rPr>
            <w:sz w:val="22"/>
            <w:lang w:val="en-US"/>
          </w:rPr>
          <w:delText xml:space="preserve">show </w:delText>
        </w:r>
      </w:del>
      <w:r w:rsidRPr="00031FA7">
        <w:rPr>
          <w:sz w:val="22"/>
          <w:lang w:val="en-US"/>
        </w:rPr>
        <w:t xml:space="preserve">expression in glial cells of the optic disc; red arrowheads </w:t>
      </w:r>
      <w:del w:id="129" w:author="Erskine, Lynda [2]" w:date="2019-08-06T14:07:00Z">
        <w:r w:rsidRPr="00031FA7" w:rsidDel="0061307F">
          <w:rPr>
            <w:sz w:val="22"/>
            <w:lang w:val="en-US"/>
          </w:rPr>
          <w:delText xml:space="preserve">show </w:delText>
        </w:r>
      </w:del>
      <w:r w:rsidRPr="00031FA7">
        <w:rPr>
          <w:sz w:val="22"/>
          <w:lang w:val="en-US"/>
        </w:rPr>
        <w:t xml:space="preserve">expression in extraocular muscles, black arrowhead </w:t>
      </w:r>
      <w:del w:id="130" w:author="Erskine, Lynda [2]" w:date="2019-08-06T14:07:00Z">
        <w:r w:rsidRPr="00031FA7" w:rsidDel="0061307F">
          <w:rPr>
            <w:sz w:val="22"/>
            <w:lang w:val="en-US"/>
          </w:rPr>
          <w:delText xml:space="preserve">show </w:delText>
        </w:r>
      </w:del>
      <w:r w:rsidRPr="00031FA7">
        <w:rPr>
          <w:sz w:val="22"/>
          <w:lang w:val="en-US"/>
        </w:rPr>
        <w:t xml:space="preserve">expression in the developing eyelids. </w:t>
      </w:r>
      <w:del w:id="131" w:author="Erskine, Lynda [2]" w:date="2019-08-06T14:07:00Z">
        <w:r w:rsidRPr="00031FA7" w:rsidDel="0061307F">
          <w:rPr>
            <w:sz w:val="22"/>
            <w:lang w:val="en-US"/>
          </w:rPr>
          <w:delText xml:space="preserve">Section thickness – 100µm, </w:delText>
        </w:r>
      </w:del>
      <w:r w:rsidRPr="00031FA7">
        <w:rPr>
          <w:sz w:val="22"/>
          <w:lang w:val="en-US"/>
        </w:rPr>
        <w:t>Scale bar – 200µm. d – dorsal, v – ventral.</w:t>
      </w:r>
    </w:p>
    <w:p w14:paraId="0D81AD10" w14:textId="77777777" w:rsidR="00A64AAA" w:rsidRDefault="00A64AAA" w:rsidP="00A64AAA">
      <w:pPr>
        <w:rPr>
          <w:noProof/>
          <w:lang w:val="en-US" w:eastAsia="bg-BG"/>
        </w:rPr>
      </w:pPr>
    </w:p>
    <w:p w14:paraId="3A8F1FB3" w14:textId="77777777" w:rsidR="00031FA7" w:rsidRDefault="00031FA7" w:rsidP="008E014E">
      <w:pPr>
        <w:pStyle w:val="Heading2"/>
        <w:rPr>
          <w:noProof/>
          <w:lang w:val="en-US" w:eastAsia="bg-BG"/>
        </w:rPr>
      </w:pPr>
      <w:ins w:id="132" w:author="Erskine, Lynda [2]" w:date="2019-08-06T13:47:00Z">
        <w:r w:rsidRPr="00031FA7">
          <w:rPr>
            <w:noProof/>
            <w:lang w:val="en-US" w:eastAsia="bg-BG"/>
          </w:rPr>
          <w:t>E</w:t>
        </w:r>
      </w:ins>
      <w:r w:rsidRPr="00031FA7">
        <w:rPr>
          <w:noProof/>
          <w:lang w:val="en-US" w:eastAsia="bg-BG"/>
        </w:rPr>
        <w:t xml:space="preserve">xpression of </w:t>
      </w:r>
      <w:r w:rsidRPr="00031FA7">
        <w:rPr>
          <w:i/>
          <w:noProof/>
          <w:lang w:val="en-US" w:eastAsia="bg-BG"/>
        </w:rPr>
        <w:t xml:space="preserve">Igf2 </w:t>
      </w:r>
      <w:r w:rsidRPr="00031FA7">
        <w:rPr>
          <w:noProof/>
          <w:lang w:val="en-US" w:eastAsia="bg-BG"/>
        </w:rPr>
        <w:t xml:space="preserve">and </w:t>
      </w:r>
      <w:r w:rsidRPr="00031FA7">
        <w:rPr>
          <w:i/>
          <w:noProof/>
          <w:lang w:val="en-US" w:eastAsia="bg-BG"/>
        </w:rPr>
        <w:t xml:space="preserve">Bmp7 </w:t>
      </w:r>
      <w:r w:rsidRPr="00031FA7">
        <w:rPr>
          <w:noProof/>
          <w:lang w:val="en-US" w:eastAsia="bg-BG"/>
        </w:rPr>
        <w:t>in the presumptive suprachiasmatic nuclei</w:t>
      </w:r>
    </w:p>
    <w:p w14:paraId="1FBFF470" w14:textId="427AF8BA" w:rsidR="00031FA7" w:rsidRPr="00031FA7" w:rsidRDefault="00031FA7" w:rsidP="00031FA7">
      <w:pPr>
        <w:rPr>
          <w:noProof/>
          <w:szCs w:val="26"/>
          <w:lang w:val="en-US" w:eastAsia="bg-BG"/>
        </w:rPr>
      </w:pPr>
      <w:r w:rsidRPr="00031FA7">
        <w:rPr>
          <w:noProof/>
          <w:szCs w:val="26"/>
          <w:lang w:val="en-US" w:eastAsia="bg-BG"/>
        </w:rPr>
        <w:t xml:space="preserve">The expression patterns of </w:t>
      </w:r>
      <w:r w:rsidRPr="00031FA7">
        <w:rPr>
          <w:i/>
          <w:noProof/>
          <w:szCs w:val="26"/>
          <w:lang w:val="en-US" w:eastAsia="bg-BG"/>
        </w:rPr>
        <w:t>Igf2</w:t>
      </w:r>
      <w:r w:rsidRPr="00031FA7">
        <w:rPr>
          <w:noProof/>
          <w:szCs w:val="26"/>
          <w:lang w:val="en-US" w:eastAsia="bg-BG"/>
        </w:rPr>
        <w:t xml:space="preserve"> and </w:t>
      </w:r>
      <w:r w:rsidRPr="00031FA7">
        <w:rPr>
          <w:i/>
          <w:noProof/>
          <w:szCs w:val="26"/>
          <w:lang w:val="en-US" w:eastAsia="bg-BG"/>
        </w:rPr>
        <w:t xml:space="preserve">Bmp7 </w:t>
      </w:r>
      <w:r w:rsidRPr="00031FA7">
        <w:rPr>
          <w:noProof/>
          <w:szCs w:val="26"/>
          <w:lang w:val="en-US" w:eastAsia="bg-BG"/>
        </w:rPr>
        <w:t xml:space="preserve">suggested presence in the suprachiasmatic nuclei. To confirm this, we designed a novel protocol for double fluorescent </w:t>
      </w:r>
      <w:r w:rsidRPr="00031FA7">
        <w:rPr>
          <w:i/>
          <w:noProof/>
          <w:szCs w:val="26"/>
          <w:lang w:val="en-US" w:eastAsia="bg-BG"/>
        </w:rPr>
        <w:t>in situ</w:t>
      </w:r>
      <w:r w:rsidRPr="00031FA7">
        <w:rPr>
          <w:noProof/>
          <w:szCs w:val="26"/>
          <w:lang w:val="en-US" w:eastAsia="bg-BG"/>
        </w:rPr>
        <w:t xml:space="preserve"> with the suprachiasmatic nucleus marker RAR-related orphan receptor alpha (</w:t>
      </w:r>
      <w:r w:rsidRPr="00031FA7">
        <w:rPr>
          <w:i/>
          <w:noProof/>
          <w:szCs w:val="26"/>
          <w:lang w:val="en-US" w:eastAsia="bg-BG"/>
        </w:rPr>
        <w:t>Rorα</w:t>
      </w:r>
      <w:r w:rsidRPr="00031FA7">
        <w:rPr>
          <w:noProof/>
          <w:szCs w:val="26"/>
          <w:lang w:val="en-US" w:eastAsia="bg-BG"/>
        </w:rPr>
        <w:t xml:space="preserve">) and either </w:t>
      </w:r>
      <w:r w:rsidRPr="00031FA7">
        <w:rPr>
          <w:i/>
          <w:noProof/>
          <w:szCs w:val="26"/>
          <w:lang w:val="en-US" w:eastAsia="bg-BG"/>
        </w:rPr>
        <w:t>Igf2</w:t>
      </w:r>
      <w:r w:rsidR="008E014E">
        <w:rPr>
          <w:noProof/>
          <w:szCs w:val="26"/>
          <w:lang w:val="en-US" w:eastAsia="bg-BG"/>
        </w:rPr>
        <w:t xml:space="preserve"> (Fig. 4</w:t>
      </w:r>
      <w:r w:rsidRPr="00031FA7">
        <w:rPr>
          <w:noProof/>
          <w:szCs w:val="26"/>
          <w:lang w:val="en-US" w:eastAsia="bg-BG"/>
        </w:rPr>
        <w:t xml:space="preserve">) or </w:t>
      </w:r>
      <w:r w:rsidRPr="00031FA7">
        <w:rPr>
          <w:i/>
          <w:noProof/>
          <w:szCs w:val="26"/>
          <w:lang w:val="en-US" w:eastAsia="bg-BG"/>
        </w:rPr>
        <w:t>Bmp7</w:t>
      </w:r>
      <w:r w:rsidR="008E014E">
        <w:rPr>
          <w:noProof/>
          <w:szCs w:val="26"/>
          <w:lang w:val="en-US" w:eastAsia="bg-BG"/>
        </w:rPr>
        <w:t xml:space="preserve"> (Fig. 5</w:t>
      </w:r>
      <w:r w:rsidRPr="00031FA7">
        <w:rPr>
          <w:noProof/>
          <w:szCs w:val="26"/>
          <w:lang w:val="en-US" w:eastAsia="bg-BG"/>
        </w:rPr>
        <w:t xml:space="preserve">). The </w:t>
      </w:r>
      <w:r w:rsidRPr="00031FA7">
        <w:rPr>
          <w:i/>
          <w:noProof/>
          <w:szCs w:val="26"/>
          <w:lang w:val="en-US" w:eastAsia="bg-BG"/>
        </w:rPr>
        <w:t xml:space="preserve">Bmp7 </w:t>
      </w:r>
      <w:r w:rsidRPr="00031FA7">
        <w:rPr>
          <w:noProof/>
          <w:szCs w:val="26"/>
          <w:lang w:val="en-US" w:eastAsia="bg-BG"/>
        </w:rPr>
        <w:t xml:space="preserve">fluorescence showed expression pattern similar to the conventional </w:t>
      </w:r>
      <w:r w:rsidRPr="00031FA7">
        <w:rPr>
          <w:i/>
          <w:noProof/>
          <w:szCs w:val="26"/>
          <w:lang w:val="en-US" w:eastAsia="bg-BG"/>
        </w:rPr>
        <w:t>in situ</w:t>
      </w:r>
      <w:r w:rsidRPr="00031FA7">
        <w:rPr>
          <w:noProof/>
          <w:szCs w:val="26"/>
          <w:lang w:val="en-US" w:eastAsia="bg-BG"/>
        </w:rPr>
        <w:t xml:space="preserve"> staining. There was pronounced expression in the presumptive supr</w:t>
      </w:r>
      <w:r w:rsidR="008E014E">
        <w:rPr>
          <w:noProof/>
          <w:szCs w:val="26"/>
          <w:lang w:val="en-US" w:eastAsia="bg-BG"/>
        </w:rPr>
        <w:t>achiasmatic nucleus area (Fig. 5</w:t>
      </w:r>
      <w:r w:rsidRPr="00031FA7">
        <w:rPr>
          <w:noProof/>
          <w:szCs w:val="26"/>
          <w:lang w:val="en-US" w:eastAsia="bg-BG"/>
        </w:rPr>
        <w:t xml:space="preserve"> D) and the ventral meninges. The </w:t>
      </w:r>
      <w:r w:rsidRPr="00031FA7">
        <w:rPr>
          <w:i/>
          <w:noProof/>
          <w:szCs w:val="26"/>
          <w:lang w:val="en-US" w:eastAsia="bg-BG"/>
        </w:rPr>
        <w:t xml:space="preserve">Igf2 </w:t>
      </w:r>
      <w:r w:rsidRPr="00031FA7">
        <w:rPr>
          <w:noProof/>
          <w:szCs w:val="26"/>
          <w:lang w:val="en-US" w:eastAsia="bg-BG"/>
        </w:rPr>
        <w:t xml:space="preserve">fluorescence also showed some resemblence to the conventional </w:t>
      </w:r>
      <w:r w:rsidRPr="00031FA7">
        <w:rPr>
          <w:i/>
          <w:noProof/>
          <w:szCs w:val="26"/>
          <w:lang w:val="en-US" w:eastAsia="bg-BG"/>
        </w:rPr>
        <w:t>in situ</w:t>
      </w:r>
      <w:r w:rsidRPr="00031FA7">
        <w:rPr>
          <w:noProof/>
          <w:szCs w:val="26"/>
          <w:lang w:val="en-US" w:eastAsia="bg-BG"/>
        </w:rPr>
        <w:t xml:space="preserve"> indicating expression in the ventral meninges, the presumtive suprachiasmatic area and and lining of 3</w:t>
      </w:r>
      <w:r w:rsidRPr="00031FA7">
        <w:rPr>
          <w:noProof/>
          <w:szCs w:val="26"/>
          <w:vertAlign w:val="superscript"/>
          <w:lang w:val="en-US" w:eastAsia="bg-BG"/>
        </w:rPr>
        <w:t>rd</w:t>
      </w:r>
      <w:r w:rsidR="008E014E">
        <w:rPr>
          <w:noProof/>
          <w:szCs w:val="26"/>
          <w:lang w:val="en-US" w:eastAsia="bg-BG"/>
        </w:rPr>
        <w:t xml:space="preserve"> ventricle (Fig. 4</w:t>
      </w:r>
      <w:r w:rsidRPr="00031FA7">
        <w:rPr>
          <w:noProof/>
          <w:szCs w:val="26"/>
          <w:lang w:val="en-US" w:eastAsia="bg-BG"/>
        </w:rPr>
        <w:t xml:space="preserve"> D-F). However, for both </w:t>
      </w:r>
      <w:r w:rsidRPr="00031FA7">
        <w:rPr>
          <w:i/>
          <w:noProof/>
          <w:szCs w:val="26"/>
          <w:lang w:val="en-US" w:eastAsia="bg-BG"/>
        </w:rPr>
        <w:t>Igf2</w:t>
      </w:r>
      <w:r w:rsidRPr="00031FA7">
        <w:rPr>
          <w:noProof/>
          <w:szCs w:val="26"/>
          <w:lang w:val="en-US" w:eastAsia="bg-BG"/>
        </w:rPr>
        <w:t xml:space="preserve"> and </w:t>
      </w:r>
      <w:r w:rsidRPr="00031FA7">
        <w:rPr>
          <w:i/>
          <w:noProof/>
          <w:szCs w:val="26"/>
          <w:lang w:val="en-US" w:eastAsia="bg-BG"/>
        </w:rPr>
        <w:t>Bmp7</w:t>
      </w:r>
      <w:r w:rsidRPr="00031FA7">
        <w:rPr>
          <w:noProof/>
          <w:szCs w:val="26"/>
          <w:lang w:val="en-US" w:eastAsia="bg-BG"/>
        </w:rPr>
        <w:t xml:space="preserve"> there was pronounced autofluorescence (especially in blood vessels). Unfortunately, the staining for </w:t>
      </w:r>
      <w:r w:rsidRPr="00031FA7">
        <w:rPr>
          <w:i/>
          <w:noProof/>
          <w:szCs w:val="26"/>
          <w:lang w:val="en-US" w:eastAsia="bg-BG"/>
        </w:rPr>
        <w:t>Rorα</w:t>
      </w:r>
      <w:r w:rsidR="008E014E" w:rsidRPr="00425212">
        <w:rPr>
          <w:noProof/>
          <w:szCs w:val="26"/>
          <w:lang w:val="en-US" w:eastAsia="bg-BG"/>
        </w:rPr>
        <w:t xml:space="preserve"> did not </w:t>
      </w:r>
      <w:r w:rsidR="008E014E">
        <w:rPr>
          <w:noProof/>
          <w:szCs w:val="26"/>
          <w:lang w:val="en-US" w:eastAsia="bg-BG"/>
        </w:rPr>
        <w:t xml:space="preserve">work </w:t>
      </w:r>
      <w:r w:rsidR="008E014E">
        <w:rPr>
          <w:noProof/>
          <w:szCs w:val="26"/>
          <w:lang w:val="en-US" w:eastAsia="bg-BG"/>
        </w:rPr>
        <w:lastRenderedPageBreak/>
        <w:t>well (Fig. 4 G-H, Fig. 5</w:t>
      </w:r>
      <w:r w:rsidRPr="00031FA7">
        <w:rPr>
          <w:noProof/>
          <w:szCs w:val="26"/>
          <w:lang w:val="en-US" w:eastAsia="bg-BG"/>
        </w:rPr>
        <w:t xml:space="preserve"> G-H) so no meaningful conclusions could be extracted from these data and modifications to the protocol are needed. </w:t>
      </w:r>
    </w:p>
    <w:p w14:paraId="5D75FED2" w14:textId="77777777" w:rsidR="00031FA7" w:rsidRPr="00031FA7" w:rsidRDefault="00031FA7" w:rsidP="00031FA7">
      <w:pPr>
        <w:rPr>
          <w:rFonts w:asciiTheme="minorHAnsi" w:hAnsiTheme="minorHAnsi"/>
          <w:sz w:val="22"/>
          <w:lang w:val="en-US"/>
        </w:rPr>
      </w:pPr>
      <w:r w:rsidRPr="00031FA7">
        <w:rPr>
          <w:noProof/>
          <w:szCs w:val="26"/>
          <w:lang w:val="en-US"/>
        </w:rPr>
        <mc:AlternateContent>
          <mc:Choice Requires="wps">
            <w:drawing>
              <wp:anchor distT="0" distB="0" distL="114300" distR="114300" simplePos="0" relativeHeight="251669504" behindDoc="0" locked="0" layoutInCell="1" allowOverlap="1" wp14:anchorId="4A2E1FCB" wp14:editId="66869B04">
                <wp:simplePos x="0" y="0"/>
                <wp:positionH relativeFrom="column">
                  <wp:posOffset>-229235</wp:posOffset>
                </wp:positionH>
                <wp:positionV relativeFrom="paragraph">
                  <wp:posOffset>3531870</wp:posOffset>
                </wp:positionV>
                <wp:extent cx="731520" cy="146050"/>
                <wp:effectExtent l="6985" t="0" r="0" b="0"/>
                <wp:wrapNone/>
                <wp:docPr id="16" name="Text Box 16"/>
                <wp:cNvGraphicFramePr/>
                <a:graphic xmlns:a="http://schemas.openxmlformats.org/drawingml/2006/main">
                  <a:graphicData uri="http://schemas.microsoft.com/office/word/2010/wordprocessingShape">
                    <wps:wsp>
                      <wps:cNvSpPr txBox="1"/>
                      <wps:spPr>
                        <a:xfrm rot="16200000">
                          <a:off x="0" y="0"/>
                          <a:ext cx="731520" cy="146050"/>
                        </a:xfrm>
                        <a:prstGeom prst="rect">
                          <a:avLst/>
                        </a:prstGeom>
                        <a:solidFill>
                          <a:sysClr val="window" lastClr="FFFFFF"/>
                        </a:solidFill>
                        <a:ln w="6350">
                          <a:noFill/>
                        </a:ln>
                        <a:effectLst/>
                      </wps:spPr>
                      <wps:txbx>
                        <w:txbxContent>
                          <w:p w14:paraId="337CD358" w14:textId="77777777" w:rsidR="00031FA7" w:rsidRPr="00B70CA2" w:rsidRDefault="00031FA7" w:rsidP="00031FA7">
                            <w:pPr>
                              <w:jc w:val="center"/>
                              <w:rPr>
                                <w:rFonts w:ascii="Arial" w:hAnsi="Arial" w:cs="Arial"/>
                                <w:b/>
                                <w:i/>
                                <w:sz w:val="20"/>
                                <w:szCs w:val="20"/>
                                <w:lang w:val="en-US"/>
                              </w:rPr>
                            </w:pPr>
                            <w:r>
                              <w:rPr>
                                <w:rFonts w:ascii="Arial" w:hAnsi="Arial" w:cs="Arial"/>
                                <w:b/>
                                <w:i/>
                                <w:sz w:val="20"/>
                                <w:szCs w:val="20"/>
                                <w:lang w:val="en-US"/>
                              </w:rPr>
                              <w:t>Rorα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1FCB" id="Text Box 16" o:spid="_x0000_s1032" type="#_x0000_t202" style="position:absolute;left:0;text-align:left;margin-left:-18.05pt;margin-top:278.1pt;width:57.6pt;height:11.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" fillcolor="window" stroked="f" strokeweight=".5pt">
                <v:textbox inset="0,0,0,0">
                  <w:txbxContent>
                    <w:p w14:paraId="337CD358" w14:textId="77777777" w:rsidR="00031FA7" w:rsidRPr="00B70CA2" w:rsidRDefault="00031FA7" w:rsidP="00031FA7">
                      <w:pPr>
                        <w:jc w:val="center"/>
                        <w:rPr>
                          <w:rFonts w:ascii="Arial" w:hAnsi="Arial" w:cs="Arial"/>
                          <w:b/>
                          <w:i/>
                          <w:sz w:val="20"/>
                          <w:szCs w:val="20"/>
                          <w:lang w:val="en-US"/>
                        </w:rPr>
                      </w:pPr>
                      <w:proofErr w:type="spellStart"/>
                      <w:r>
                        <w:rPr>
                          <w:rFonts w:ascii="Arial" w:hAnsi="Arial" w:cs="Arial"/>
                          <w:b/>
                          <w:i/>
                          <w:sz w:val="20"/>
                          <w:szCs w:val="20"/>
                          <w:lang w:val="en-US"/>
                        </w:rPr>
                        <w:t>Ror</w:t>
                      </w:r>
                      <w:proofErr w:type="spellEnd"/>
                      <w:r>
                        <w:rPr>
                          <w:rFonts w:ascii="Arial" w:hAnsi="Arial" w:cs="Arial"/>
                          <w:b/>
                          <w:i/>
                          <w:sz w:val="20"/>
                          <w:szCs w:val="20"/>
                          <w:lang w:val="en-US"/>
                        </w:rPr>
                        <w:t>α</w:t>
                      </w:r>
                    </w:p>
                  </w:txbxContent>
                </v:textbox>
              </v:shape>
            </w:pict>
          </mc:Fallback>
        </mc:AlternateContent>
      </w:r>
      <w:r w:rsidRPr="00031FA7">
        <w:rPr>
          <w:noProof/>
          <w:szCs w:val="26"/>
          <w:lang w:val="en-US"/>
        </w:rPr>
        <mc:AlternateContent>
          <mc:Choice Requires="wps">
            <w:drawing>
              <wp:anchor distT="0" distB="0" distL="114300" distR="114300" simplePos="0" relativeHeight="251667456" behindDoc="0" locked="0" layoutInCell="1" allowOverlap="1" wp14:anchorId="54F5D459" wp14:editId="75E049BF">
                <wp:simplePos x="0" y="0"/>
                <wp:positionH relativeFrom="column">
                  <wp:posOffset>-231775</wp:posOffset>
                </wp:positionH>
                <wp:positionV relativeFrom="paragraph">
                  <wp:posOffset>2219325</wp:posOffset>
                </wp:positionV>
                <wp:extent cx="731520" cy="154940"/>
                <wp:effectExtent l="2540" t="0" r="0" b="0"/>
                <wp:wrapNone/>
                <wp:docPr id="12" name="Text Box 12"/>
                <wp:cNvGraphicFramePr/>
                <a:graphic xmlns:a="http://schemas.openxmlformats.org/drawingml/2006/main">
                  <a:graphicData uri="http://schemas.microsoft.com/office/word/2010/wordprocessingShape">
                    <wps:wsp>
                      <wps:cNvSpPr txBox="1"/>
                      <wps:spPr>
                        <a:xfrm rot="16200000">
                          <a:off x="0" y="0"/>
                          <a:ext cx="731520" cy="154940"/>
                        </a:xfrm>
                        <a:prstGeom prst="rect">
                          <a:avLst/>
                        </a:prstGeom>
                        <a:solidFill>
                          <a:sysClr val="window" lastClr="FFFFFF"/>
                        </a:solidFill>
                        <a:ln w="6350">
                          <a:noFill/>
                        </a:ln>
                        <a:effectLst/>
                      </wps:spPr>
                      <wps:txbx>
                        <w:txbxContent>
                          <w:p w14:paraId="56C4B41B" w14:textId="77777777" w:rsidR="00031FA7" w:rsidRPr="00CC251B" w:rsidRDefault="00031FA7" w:rsidP="00031FA7">
                            <w:pPr>
                              <w:jc w:val="center"/>
                              <w:rPr>
                                <w:rFonts w:ascii="Arial" w:hAnsi="Arial" w:cs="Arial"/>
                                <w:b/>
                                <w:i/>
                                <w:sz w:val="20"/>
                                <w:szCs w:val="20"/>
                                <w:lang w:val="en-US"/>
                              </w:rPr>
                            </w:pPr>
                            <w:r w:rsidRPr="00CC251B">
                              <w:rPr>
                                <w:rFonts w:ascii="Arial" w:hAnsi="Arial" w:cs="Arial"/>
                                <w:b/>
                                <w:i/>
                                <w:sz w:val="20"/>
                                <w:szCs w:val="20"/>
                                <w:lang w:val="en-US"/>
                              </w:rPr>
                              <w:t>Igf2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5D459" id="Text Box 12" o:spid="_x0000_s1033" type="#_x0000_t202" style="position:absolute;left:0;text-align:left;margin-left:-18.25pt;margin-top:174.75pt;width:57.6pt;height:12.2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" fillcolor="window" stroked="f" strokeweight=".5pt">
                <v:textbox inset="0,0,0,0">
                  <w:txbxContent>
                    <w:p w14:paraId="56C4B41B" w14:textId="77777777" w:rsidR="00031FA7" w:rsidRPr="00CC251B" w:rsidRDefault="00031FA7" w:rsidP="00031FA7">
                      <w:pPr>
                        <w:jc w:val="center"/>
                        <w:rPr>
                          <w:rFonts w:ascii="Arial" w:hAnsi="Arial" w:cs="Arial"/>
                          <w:b/>
                          <w:i/>
                          <w:sz w:val="20"/>
                          <w:szCs w:val="20"/>
                          <w:lang w:val="en-US"/>
                        </w:rPr>
                      </w:pPr>
                      <w:r w:rsidRPr="00CC251B">
                        <w:rPr>
                          <w:rFonts w:ascii="Arial" w:hAnsi="Arial" w:cs="Arial"/>
                          <w:b/>
                          <w:i/>
                          <w:sz w:val="20"/>
                          <w:szCs w:val="20"/>
                          <w:lang w:val="en-US"/>
                        </w:rPr>
                        <w:t>Igf2</w:t>
                      </w:r>
                    </w:p>
                  </w:txbxContent>
                </v:textbox>
              </v:shape>
            </w:pict>
          </mc:Fallback>
        </mc:AlternateContent>
      </w:r>
      <w:r w:rsidRPr="00031FA7">
        <w:rPr>
          <w:noProof/>
          <w:szCs w:val="26"/>
          <w:lang w:val="en-US"/>
        </w:rPr>
        <mc:AlternateContent>
          <mc:Choice Requires="wps">
            <w:drawing>
              <wp:anchor distT="0" distB="0" distL="114300" distR="114300" simplePos="0" relativeHeight="251668480" behindDoc="0" locked="0" layoutInCell="1" allowOverlap="1" wp14:anchorId="387A2869" wp14:editId="416D2015">
                <wp:simplePos x="0" y="0"/>
                <wp:positionH relativeFrom="column">
                  <wp:posOffset>-229235</wp:posOffset>
                </wp:positionH>
                <wp:positionV relativeFrom="paragraph">
                  <wp:posOffset>855345</wp:posOffset>
                </wp:positionV>
                <wp:extent cx="731520" cy="146050"/>
                <wp:effectExtent l="6985" t="0" r="0" b="0"/>
                <wp:wrapNone/>
                <wp:docPr id="13" name="Text Box 13"/>
                <wp:cNvGraphicFramePr/>
                <a:graphic xmlns:a="http://schemas.openxmlformats.org/drawingml/2006/main">
                  <a:graphicData uri="http://schemas.microsoft.com/office/word/2010/wordprocessingShape">
                    <wps:wsp>
                      <wps:cNvSpPr txBox="1"/>
                      <wps:spPr>
                        <a:xfrm rot="16200000">
                          <a:off x="0" y="0"/>
                          <a:ext cx="731520" cy="146050"/>
                        </a:xfrm>
                        <a:prstGeom prst="rect">
                          <a:avLst/>
                        </a:prstGeom>
                        <a:solidFill>
                          <a:sysClr val="window" lastClr="FFFFFF"/>
                        </a:solidFill>
                        <a:ln w="6350">
                          <a:noFill/>
                        </a:ln>
                        <a:effectLst/>
                      </wps:spPr>
                      <wps:txbx>
                        <w:txbxContent>
                          <w:p w14:paraId="533E412E" w14:textId="77777777" w:rsidR="00031FA7" w:rsidRPr="00CC251B" w:rsidRDefault="00031FA7" w:rsidP="00031FA7">
                            <w:pPr>
                              <w:jc w:val="center"/>
                              <w:rPr>
                                <w:rFonts w:ascii="Arial" w:hAnsi="Arial" w:cs="Arial"/>
                                <w:b/>
                                <w:sz w:val="20"/>
                                <w:szCs w:val="20"/>
                                <w:lang w:val="en-US"/>
                              </w:rPr>
                            </w:pPr>
                            <w:r w:rsidRPr="00CC251B">
                              <w:rPr>
                                <w:rFonts w:ascii="Arial" w:hAnsi="Arial" w:cs="Arial"/>
                                <w:b/>
                                <w:sz w:val="20"/>
                                <w:szCs w:val="20"/>
                                <w:lang w:val="en-US"/>
                              </w:rPr>
                              <w:t>DAPI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A2869" id="Text Box 13" o:spid="_x0000_s1034" type="#_x0000_t202" style="position:absolute;left:0;text-align:left;margin-left:-18.05pt;margin-top:67.35pt;width:57.6pt;height:11.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" fillcolor="window" stroked="f" strokeweight=".5pt">
                <v:textbox inset="0,0,0,0">
                  <w:txbxContent>
                    <w:p w14:paraId="533E412E" w14:textId="77777777" w:rsidR="00031FA7" w:rsidRPr="00CC251B" w:rsidRDefault="00031FA7" w:rsidP="00031FA7">
                      <w:pPr>
                        <w:jc w:val="center"/>
                        <w:rPr>
                          <w:rFonts w:ascii="Arial" w:hAnsi="Arial" w:cs="Arial"/>
                          <w:b/>
                          <w:sz w:val="20"/>
                          <w:szCs w:val="20"/>
                          <w:lang w:val="en-US"/>
                        </w:rPr>
                      </w:pPr>
                      <w:r w:rsidRPr="00CC251B">
                        <w:rPr>
                          <w:rFonts w:ascii="Arial" w:hAnsi="Arial" w:cs="Arial"/>
                          <w:b/>
                          <w:sz w:val="20"/>
                          <w:szCs w:val="20"/>
                          <w:lang w:val="en-US"/>
                        </w:rPr>
                        <w:t>DAPI</w:t>
                      </w:r>
                    </w:p>
                  </w:txbxContent>
                </v:textbox>
              </v:shape>
            </w:pict>
          </mc:Fallback>
        </mc:AlternateContent>
      </w:r>
      <w:r w:rsidRPr="00031FA7">
        <w:rPr>
          <w:rFonts w:asciiTheme="minorHAnsi" w:hAnsiTheme="minorHAnsi"/>
          <w:noProof/>
          <w:sz w:val="22"/>
          <w:lang w:val="en-US"/>
        </w:rPr>
        <w:drawing>
          <wp:inline distT="0" distB="0" distL="0" distR="0" wp14:anchorId="12749A9A" wp14:editId="1E5BB8AD">
            <wp:extent cx="5396242" cy="4286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2 hybrid.png"/>
                    <pic:cNvPicPr/>
                  </pic:nvPicPr>
                  <pic:blipFill rotWithShape="1">
                    <a:blip r:embed="rId14" cstate="print">
                      <a:extLst>
                        <a:ext uri="{28A0092B-C50C-407E-A947-70E740481C1C}">
                          <a14:useLocalDpi xmlns:a14="http://schemas.microsoft.com/office/drawing/2010/main" val="0"/>
                        </a:ext>
                      </a:extLst>
                    </a:blip>
                    <a:srcRect t="1099" b="-1"/>
                    <a:stretch/>
                  </pic:blipFill>
                  <pic:spPr bwMode="auto">
                    <a:xfrm>
                      <a:off x="0" y="0"/>
                      <a:ext cx="5399405" cy="4288762"/>
                    </a:xfrm>
                    <a:prstGeom prst="rect">
                      <a:avLst/>
                    </a:prstGeom>
                    <a:ln>
                      <a:noFill/>
                    </a:ln>
                    <a:extLst>
                      <a:ext uri="{53640926-AAD7-44D8-BBD7-CCE9431645EC}">
                        <a14:shadowObscured xmlns:a14="http://schemas.microsoft.com/office/drawing/2010/main"/>
                      </a:ext>
                    </a:extLst>
                  </pic:spPr>
                </pic:pic>
              </a:graphicData>
            </a:graphic>
          </wp:inline>
        </w:drawing>
      </w:r>
    </w:p>
    <w:p w14:paraId="12BD9E5A" w14:textId="2F4A2E6E" w:rsidR="00031FA7" w:rsidRPr="00031FA7" w:rsidRDefault="00031FA7" w:rsidP="00425212">
      <w:pPr>
        <w:spacing w:line="240" w:lineRule="auto"/>
        <w:rPr>
          <w:rFonts w:asciiTheme="minorHAnsi" w:hAnsiTheme="minorHAnsi"/>
          <w:sz w:val="22"/>
          <w:lang w:val="en-US"/>
        </w:rPr>
      </w:pPr>
      <w:ins w:id="133" w:author="Erskine, Lynda [2]" w:date="2019-08-06T14:09:00Z">
        <w:r w:rsidRPr="00031FA7">
          <w:rPr>
            <w:rFonts w:asciiTheme="minorHAnsi" w:hAnsiTheme="minorHAnsi"/>
            <w:b/>
            <w:sz w:val="22"/>
            <w:lang w:val="en-US"/>
          </w:rPr>
          <w:t>F</w:t>
        </w:r>
      </w:ins>
      <w:r w:rsidR="008E014E">
        <w:rPr>
          <w:rFonts w:asciiTheme="minorHAnsi" w:hAnsiTheme="minorHAnsi"/>
          <w:b/>
          <w:sz w:val="22"/>
          <w:lang w:val="en-US"/>
        </w:rPr>
        <w:t>igure 4</w:t>
      </w:r>
      <w:r w:rsidRPr="00031FA7">
        <w:rPr>
          <w:rFonts w:asciiTheme="minorHAnsi" w:hAnsiTheme="minorHAnsi"/>
          <w:b/>
          <w:sz w:val="22"/>
          <w:lang w:val="en-US"/>
        </w:rPr>
        <w:t xml:space="preserve">. Double fluorescence </w:t>
      </w:r>
      <w:ins w:id="134" w:author="Erskine, Lynda [2]" w:date="2019-08-06T14:08:00Z">
        <w:r w:rsidRPr="00031FA7">
          <w:rPr>
            <w:rFonts w:asciiTheme="minorHAnsi" w:hAnsiTheme="minorHAnsi"/>
            <w:b/>
            <w:i/>
            <w:sz w:val="22"/>
            <w:lang w:val="en-US"/>
          </w:rPr>
          <w:t>in situ</w:t>
        </w:r>
        <w:r w:rsidRPr="00031FA7">
          <w:rPr>
            <w:rFonts w:asciiTheme="minorHAnsi" w:hAnsiTheme="minorHAnsi"/>
            <w:b/>
            <w:sz w:val="22"/>
            <w:lang w:val="en-US"/>
          </w:rPr>
          <w:t xml:space="preserve"> hybridisation </w:t>
        </w:r>
      </w:ins>
      <w:r w:rsidRPr="00031FA7">
        <w:rPr>
          <w:rFonts w:asciiTheme="minorHAnsi" w:hAnsiTheme="minorHAnsi"/>
          <w:b/>
          <w:sz w:val="22"/>
          <w:lang w:val="en-US"/>
        </w:rPr>
        <w:t xml:space="preserve">of serial </w:t>
      </w:r>
      <w:ins w:id="135" w:author="Erskine, Lynda [2]" w:date="2019-08-06T14:10:00Z">
        <w:r w:rsidRPr="00031FA7">
          <w:rPr>
            <w:rFonts w:asciiTheme="minorHAnsi" w:hAnsiTheme="minorHAnsi"/>
            <w:b/>
            <w:sz w:val="22"/>
            <w:lang w:val="en-US"/>
          </w:rPr>
          <w:t xml:space="preserve">100 µm </w:t>
        </w:r>
      </w:ins>
      <w:r w:rsidRPr="00031FA7">
        <w:rPr>
          <w:rFonts w:asciiTheme="minorHAnsi" w:hAnsiTheme="minorHAnsi"/>
          <w:b/>
          <w:sz w:val="22"/>
          <w:lang w:val="en-US"/>
        </w:rPr>
        <w:t>coronal sections</w:t>
      </w:r>
      <w:ins w:id="136" w:author="Erskine, Lynda [2]" w:date="2019-08-06T14:08:00Z">
        <w:r w:rsidRPr="00031FA7">
          <w:rPr>
            <w:rFonts w:asciiTheme="minorHAnsi" w:hAnsiTheme="minorHAnsi"/>
            <w:b/>
            <w:sz w:val="22"/>
            <w:lang w:val="en-US"/>
          </w:rPr>
          <w:t xml:space="preserve"> through the E15.5 ventral diencep</w:t>
        </w:r>
      </w:ins>
      <w:ins w:id="137" w:author="Erskine, Lynda [2]" w:date="2019-08-06T14:09:00Z">
        <w:r w:rsidRPr="00031FA7">
          <w:rPr>
            <w:rFonts w:asciiTheme="minorHAnsi" w:hAnsiTheme="minorHAnsi"/>
            <w:b/>
            <w:sz w:val="22"/>
            <w:lang w:val="en-US"/>
          </w:rPr>
          <w:t>halon with probes specific</w:t>
        </w:r>
      </w:ins>
      <w:r w:rsidRPr="00031FA7">
        <w:rPr>
          <w:rFonts w:asciiTheme="minorHAnsi" w:hAnsiTheme="minorHAnsi"/>
          <w:b/>
          <w:sz w:val="22"/>
          <w:lang w:val="en-US"/>
        </w:rPr>
        <w:t xml:space="preserve"> for</w:t>
      </w:r>
      <w:ins w:id="138" w:author="Erskine, Lynda [2]" w:date="2019-08-06T14:08:00Z">
        <w:r w:rsidRPr="00031FA7">
          <w:rPr>
            <w:rFonts w:asciiTheme="minorHAnsi" w:hAnsiTheme="minorHAnsi"/>
            <w:b/>
            <w:i/>
            <w:sz w:val="22"/>
            <w:lang w:val="en-US"/>
            <w:rPrChange w:id="139" w:author="Erskine, Lynda [2]" w:date="2019-08-06T14:08:00Z">
              <w:rPr>
                <w:b/>
                <w:lang w:val="en-US"/>
              </w:rPr>
            </w:rPrChange>
          </w:rPr>
          <w:t xml:space="preserve"> </w:t>
        </w:r>
      </w:ins>
      <w:del w:id="140" w:author="Erskine, Lynda [2]" w:date="2019-08-06T14:07:00Z">
        <w:r w:rsidRPr="00031FA7" w:rsidDel="006D2487">
          <w:rPr>
            <w:rFonts w:asciiTheme="minorHAnsi" w:hAnsiTheme="minorHAnsi"/>
            <w:b/>
            <w:i/>
            <w:sz w:val="22"/>
            <w:lang w:val="en-US"/>
            <w:rPrChange w:id="141" w:author="Erskine, Lynda [2]" w:date="2019-08-06T14:08:00Z">
              <w:rPr>
                <w:b/>
                <w:lang w:val="en-US"/>
              </w:rPr>
            </w:rPrChange>
          </w:rPr>
          <w:delText xml:space="preserve"> insulin-like growth factor 2 (</w:delText>
        </w:r>
      </w:del>
      <w:r w:rsidRPr="00031FA7">
        <w:rPr>
          <w:rFonts w:asciiTheme="minorHAnsi" w:hAnsiTheme="minorHAnsi"/>
          <w:b/>
          <w:i/>
          <w:sz w:val="22"/>
          <w:lang w:val="en-US"/>
        </w:rPr>
        <w:t>Igf2</w:t>
      </w:r>
      <w:ins w:id="142" w:author="Erskine, Lynda [2]" w:date="2019-08-06T14:09:00Z">
        <w:r w:rsidRPr="00031FA7">
          <w:rPr>
            <w:rFonts w:asciiTheme="minorHAnsi" w:hAnsiTheme="minorHAnsi"/>
            <w:b/>
            <w:sz w:val="22"/>
            <w:lang w:val="en-US"/>
          </w:rPr>
          <w:t xml:space="preserve"> (green)</w:t>
        </w:r>
      </w:ins>
      <w:del w:id="143" w:author="Erskine, Lynda [2]" w:date="2019-08-06T14:08:00Z">
        <w:r w:rsidRPr="00031FA7" w:rsidDel="006D2487">
          <w:rPr>
            <w:rFonts w:asciiTheme="minorHAnsi" w:hAnsiTheme="minorHAnsi"/>
            <w:b/>
            <w:i/>
            <w:sz w:val="22"/>
            <w:lang w:val="en-US"/>
            <w:rPrChange w:id="144" w:author="Erskine, Lynda [2]" w:date="2019-08-06T14:08:00Z">
              <w:rPr>
                <w:b/>
                <w:lang w:val="en-US"/>
              </w:rPr>
            </w:rPrChange>
          </w:rPr>
          <w:delText>)</w:delText>
        </w:r>
      </w:del>
      <w:r w:rsidRPr="00031FA7">
        <w:rPr>
          <w:rFonts w:asciiTheme="minorHAnsi" w:hAnsiTheme="minorHAnsi"/>
          <w:b/>
          <w:i/>
          <w:sz w:val="22"/>
          <w:lang w:val="en-US"/>
          <w:rPrChange w:id="145" w:author="Erskine, Lynda [2]" w:date="2019-08-06T14:08:00Z">
            <w:rPr>
              <w:b/>
              <w:lang w:val="en-US"/>
            </w:rPr>
          </w:rPrChange>
        </w:rPr>
        <w:t xml:space="preserve"> </w:t>
      </w:r>
      <w:r w:rsidRPr="00031FA7">
        <w:rPr>
          <w:rFonts w:asciiTheme="minorHAnsi" w:hAnsiTheme="minorHAnsi"/>
          <w:b/>
          <w:sz w:val="22"/>
          <w:lang w:val="en-US"/>
        </w:rPr>
        <w:t xml:space="preserve">and the suprachiasmatic nucleus marker </w:t>
      </w:r>
      <w:r w:rsidRPr="00031FA7">
        <w:rPr>
          <w:rFonts w:asciiTheme="minorHAnsi" w:hAnsiTheme="minorHAnsi"/>
          <w:b/>
          <w:i/>
          <w:sz w:val="22"/>
          <w:lang w:val="en-US"/>
          <w:rPrChange w:id="146" w:author="Erskine, Lynda [2]" w:date="2019-08-06T14:09:00Z">
            <w:rPr>
              <w:b/>
              <w:lang w:val="en-US"/>
            </w:rPr>
          </w:rPrChange>
        </w:rPr>
        <w:t>R</w:t>
      </w:r>
      <w:ins w:id="147" w:author="Erskine, Lynda [2]" w:date="2019-08-06T14:09:00Z">
        <w:r w:rsidRPr="00031FA7">
          <w:rPr>
            <w:rFonts w:asciiTheme="minorHAnsi" w:hAnsiTheme="minorHAnsi"/>
            <w:b/>
            <w:i/>
            <w:sz w:val="22"/>
            <w:lang w:val="en-US"/>
            <w:rPrChange w:id="148" w:author="Erskine, Lynda [2]" w:date="2019-08-06T14:09:00Z">
              <w:rPr>
                <w:b/>
                <w:lang w:val="en-US"/>
              </w:rPr>
            </w:rPrChange>
          </w:rPr>
          <w:t>or</w:t>
        </w:r>
      </w:ins>
      <w:del w:id="149" w:author="Erskine, Lynda [2]" w:date="2019-08-06T14:09:00Z">
        <w:r w:rsidRPr="00031FA7" w:rsidDel="006D2487">
          <w:rPr>
            <w:rFonts w:asciiTheme="minorHAnsi" w:hAnsiTheme="minorHAnsi"/>
            <w:b/>
            <w:i/>
            <w:sz w:val="22"/>
            <w:lang w:val="en-US"/>
            <w:rPrChange w:id="150" w:author="Erskine, Lynda [2]" w:date="2019-08-06T14:09:00Z">
              <w:rPr>
                <w:b/>
                <w:lang w:val="en-US"/>
              </w:rPr>
            </w:rPrChange>
          </w:rPr>
          <w:delText>OR</w:delText>
        </w:r>
      </w:del>
      <w:r w:rsidRPr="00031FA7">
        <w:rPr>
          <w:rFonts w:asciiTheme="minorHAnsi" w:hAnsiTheme="minorHAnsi"/>
          <w:b/>
          <w:i/>
          <w:sz w:val="22"/>
          <w:lang w:val="en-US"/>
          <w:rPrChange w:id="151" w:author="Erskine, Lynda [2]" w:date="2019-08-06T14:09:00Z">
            <w:rPr>
              <w:b/>
              <w:lang w:val="en-US"/>
            </w:rPr>
          </w:rPrChange>
        </w:rPr>
        <w:t>α</w:t>
      </w:r>
      <w:ins w:id="152" w:author="Erskine, Lynda [2]" w:date="2019-08-06T14:09:00Z">
        <w:r w:rsidRPr="00031FA7">
          <w:rPr>
            <w:rFonts w:asciiTheme="minorHAnsi" w:hAnsiTheme="minorHAnsi"/>
            <w:b/>
            <w:sz w:val="22"/>
            <w:lang w:val="en-US"/>
          </w:rPr>
          <w:t xml:space="preserve"> (red)</w:t>
        </w:r>
      </w:ins>
      <w:r w:rsidRPr="00031FA7">
        <w:rPr>
          <w:rFonts w:asciiTheme="minorHAnsi" w:hAnsiTheme="minorHAnsi"/>
          <w:b/>
          <w:sz w:val="22"/>
          <w:lang w:val="en-US"/>
        </w:rPr>
        <w:t xml:space="preserve">. </w:t>
      </w:r>
      <w:ins w:id="153" w:author="Erskine, Lynda [2]" w:date="2019-08-06T14:09:00Z">
        <w:r w:rsidRPr="00031FA7">
          <w:rPr>
            <w:rFonts w:asciiTheme="minorHAnsi" w:hAnsiTheme="minorHAnsi"/>
            <w:sz w:val="22"/>
            <w:lang w:val="en-US"/>
          </w:rPr>
          <w:t>Section</w:t>
        </w:r>
      </w:ins>
      <w:ins w:id="154" w:author="Erskine, Lynda [2]" w:date="2019-08-06T14:11:00Z">
        <w:r w:rsidRPr="00031FA7">
          <w:rPr>
            <w:rFonts w:asciiTheme="minorHAnsi" w:hAnsiTheme="minorHAnsi"/>
            <w:sz w:val="22"/>
            <w:lang w:val="en-US"/>
          </w:rPr>
          <w:t>s</w:t>
        </w:r>
      </w:ins>
      <w:ins w:id="155" w:author="Erskine, Lynda [2]" w:date="2019-08-06T14:09:00Z">
        <w:r w:rsidRPr="00031FA7">
          <w:rPr>
            <w:rFonts w:asciiTheme="minorHAnsi" w:hAnsiTheme="minorHAnsi"/>
            <w:sz w:val="22"/>
            <w:lang w:val="en-US"/>
          </w:rPr>
          <w:t xml:space="preserve"> were counterstained with DAP</w:t>
        </w:r>
      </w:ins>
      <w:r w:rsidRPr="00031FA7">
        <w:rPr>
          <w:rFonts w:asciiTheme="minorHAnsi" w:hAnsiTheme="minorHAnsi"/>
          <w:sz w:val="22"/>
          <w:lang w:val="en-US"/>
        </w:rPr>
        <w:t>I</w:t>
      </w:r>
      <w:ins w:id="156" w:author="Erskine, Lynda [2]" w:date="2019-08-06T14:09:00Z">
        <w:r w:rsidRPr="00031FA7">
          <w:rPr>
            <w:rFonts w:asciiTheme="minorHAnsi" w:hAnsiTheme="minorHAnsi"/>
            <w:sz w:val="22"/>
            <w:lang w:val="en-US"/>
          </w:rPr>
          <w:t xml:space="preserve"> (blue</w:t>
        </w:r>
      </w:ins>
      <w:ins w:id="157" w:author="Erskine, Lynda [2]" w:date="2019-08-06T14:10:00Z">
        <w:r w:rsidRPr="00031FA7">
          <w:rPr>
            <w:rFonts w:asciiTheme="minorHAnsi" w:hAnsiTheme="minorHAnsi"/>
            <w:sz w:val="22"/>
            <w:lang w:val="en-US"/>
          </w:rPr>
          <w:t xml:space="preserve">) to label </w:t>
        </w:r>
      </w:ins>
      <w:r w:rsidRPr="00031FA7">
        <w:rPr>
          <w:rFonts w:asciiTheme="minorHAnsi" w:hAnsiTheme="minorHAnsi"/>
          <w:sz w:val="22"/>
          <w:lang w:val="en-US"/>
        </w:rPr>
        <w:t xml:space="preserve">cell </w:t>
      </w:r>
      <w:ins w:id="158" w:author="Erskine, Lynda [2]" w:date="2019-08-06T14:10:00Z">
        <w:r w:rsidRPr="00031FA7">
          <w:rPr>
            <w:rFonts w:asciiTheme="minorHAnsi" w:hAnsiTheme="minorHAnsi"/>
            <w:sz w:val="22"/>
            <w:lang w:val="en-US"/>
          </w:rPr>
          <w:t>nuclei.</w:t>
        </w:r>
      </w:ins>
      <w:r w:rsidRPr="00031FA7">
        <w:rPr>
          <w:rFonts w:asciiTheme="minorHAnsi" w:hAnsiTheme="minorHAnsi"/>
          <w:sz w:val="22"/>
          <w:lang w:val="en-US"/>
        </w:rPr>
        <w:t xml:space="preserve"> Presumptive suprachiasmatic nuclei area indicated by yellow dashed lines, optic chiasm region </w:t>
      </w:r>
      <w:del w:id="159" w:author="Erskine, Lynda [2]" w:date="2019-08-06T14:10:00Z">
        <w:r w:rsidRPr="00031FA7" w:rsidDel="006D2487">
          <w:rPr>
            <w:rFonts w:asciiTheme="minorHAnsi" w:hAnsiTheme="minorHAnsi"/>
            <w:sz w:val="22"/>
            <w:lang w:val="en-US"/>
          </w:rPr>
          <w:delText xml:space="preserve">indicated </w:delText>
        </w:r>
      </w:del>
      <w:r w:rsidRPr="00031FA7">
        <w:rPr>
          <w:rFonts w:asciiTheme="minorHAnsi" w:hAnsiTheme="minorHAnsi"/>
          <w:sz w:val="22"/>
          <w:lang w:val="en-US"/>
        </w:rPr>
        <w:t xml:space="preserve">by red dashed lines, white arrows </w:t>
      </w:r>
      <w:del w:id="160" w:author="Erskine, Lynda [2]" w:date="2019-08-06T14:10:00Z">
        <w:r w:rsidRPr="00031FA7" w:rsidDel="006D2487">
          <w:rPr>
            <w:rFonts w:asciiTheme="minorHAnsi" w:hAnsiTheme="minorHAnsi"/>
            <w:sz w:val="22"/>
            <w:lang w:val="en-US"/>
          </w:rPr>
          <w:delText xml:space="preserve">indicate </w:delText>
        </w:r>
      </w:del>
      <w:r w:rsidRPr="00031FA7">
        <w:rPr>
          <w:rFonts w:asciiTheme="minorHAnsi" w:hAnsiTheme="minorHAnsi"/>
          <w:sz w:val="22"/>
          <w:lang w:val="en-US"/>
        </w:rPr>
        <w:t>autofluorescence in blood vessels. 3V – 3</w:t>
      </w:r>
      <w:r w:rsidRPr="00031FA7">
        <w:rPr>
          <w:rFonts w:asciiTheme="minorHAnsi" w:hAnsiTheme="minorHAnsi"/>
          <w:sz w:val="22"/>
          <w:vertAlign w:val="superscript"/>
          <w:lang w:val="en-US"/>
        </w:rPr>
        <w:t>rd</w:t>
      </w:r>
      <w:r w:rsidRPr="00031FA7">
        <w:rPr>
          <w:rFonts w:asciiTheme="minorHAnsi" w:hAnsiTheme="minorHAnsi"/>
          <w:sz w:val="22"/>
          <w:lang w:val="en-US"/>
        </w:rPr>
        <w:t xml:space="preserve"> ventricle. </w:t>
      </w:r>
      <w:del w:id="161" w:author="Erskine, Lynda [2]" w:date="2019-08-06T14:10:00Z">
        <w:r w:rsidRPr="00031FA7" w:rsidDel="006D2487">
          <w:rPr>
            <w:rFonts w:asciiTheme="minorHAnsi" w:hAnsiTheme="minorHAnsi"/>
            <w:sz w:val="22"/>
            <w:lang w:val="en-US"/>
          </w:rPr>
          <w:delText>Section thickness – 100µm, s</w:delText>
        </w:r>
      </w:del>
      <w:ins w:id="162" w:author="Erskine, Lynda [2]" w:date="2019-08-06T14:10:00Z">
        <w:r w:rsidRPr="00031FA7">
          <w:rPr>
            <w:rFonts w:asciiTheme="minorHAnsi" w:hAnsiTheme="minorHAnsi"/>
            <w:sz w:val="22"/>
            <w:lang w:val="en-US"/>
          </w:rPr>
          <w:t>S</w:t>
        </w:r>
      </w:ins>
      <w:r w:rsidRPr="00031FA7">
        <w:rPr>
          <w:rFonts w:asciiTheme="minorHAnsi" w:hAnsiTheme="minorHAnsi"/>
          <w:sz w:val="22"/>
          <w:lang w:val="en-US"/>
        </w:rPr>
        <w:t>cale bar – 200µm, E15.5.</w:t>
      </w:r>
    </w:p>
    <w:p w14:paraId="0F7090EE" w14:textId="77777777" w:rsidR="00031FA7" w:rsidRPr="00031FA7" w:rsidRDefault="00031FA7" w:rsidP="00031FA7">
      <w:pPr>
        <w:rPr>
          <w:rFonts w:asciiTheme="minorHAnsi" w:hAnsiTheme="minorHAnsi"/>
          <w:b/>
          <w:sz w:val="22"/>
          <w:lang w:val="en-US"/>
        </w:rPr>
      </w:pPr>
    </w:p>
    <w:p w14:paraId="6C74B0B5" w14:textId="77777777" w:rsidR="00031FA7" w:rsidRPr="00031FA7" w:rsidRDefault="00031FA7" w:rsidP="00031FA7">
      <w:pPr>
        <w:rPr>
          <w:rFonts w:asciiTheme="minorHAnsi" w:hAnsiTheme="minorHAnsi"/>
          <w:sz w:val="22"/>
          <w:lang w:val="en-US"/>
        </w:rPr>
      </w:pPr>
      <w:r w:rsidRPr="00031FA7">
        <w:rPr>
          <w:rFonts w:asciiTheme="minorHAnsi" w:hAnsiTheme="minorHAnsi"/>
          <w:noProof/>
          <w:sz w:val="22"/>
          <w:lang w:val="en-US"/>
        </w:rPr>
        <w:lastRenderedPageBreak/>
        <mc:AlternateContent>
          <mc:Choice Requires="wps">
            <w:drawing>
              <wp:anchor distT="0" distB="0" distL="114300" distR="114300" simplePos="0" relativeHeight="251672576" behindDoc="0" locked="0" layoutInCell="1" allowOverlap="1" wp14:anchorId="3FC87733" wp14:editId="0891BBC5">
                <wp:simplePos x="0" y="0"/>
                <wp:positionH relativeFrom="column">
                  <wp:posOffset>-229235</wp:posOffset>
                </wp:positionH>
                <wp:positionV relativeFrom="paragraph">
                  <wp:posOffset>3519170</wp:posOffset>
                </wp:positionV>
                <wp:extent cx="731520" cy="146050"/>
                <wp:effectExtent l="6985" t="0" r="0" b="0"/>
                <wp:wrapNone/>
                <wp:docPr id="19" name="Text Box 19"/>
                <wp:cNvGraphicFramePr/>
                <a:graphic xmlns:a="http://schemas.openxmlformats.org/drawingml/2006/main">
                  <a:graphicData uri="http://schemas.microsoft.com/office/word/2010/wordprocessingShape">
                    <wps:wsp>
                      <wps:cNvSpPr txBox="1"/>
                      <wps:spPr>
                        <a:xfrm rot="16200000">
                          <a:off x="0" y="0"/>
                          <a:ext cx="731520" cy="146050"/>
                        </a:xfrm>
                        <a:prstGeom prst="rect">
                          <a:avLst/>
                        </a:prstGeom>
                        <a:solidFill>
                          <a:sysClr val="window" lastClr="FFFFFF"/>
                        </a:solidFill>
                        <a:ln w="6350">
                          <a:noFill/>
                        </a:ln>
                        <a:effectLst/>
                      </wps:spPr>
                      <wps:txbx>
                        <w:txbxContent>
                          <w:p w14:paraId="16576598" w14:textId="77777777" w:rsidR="00031FA7" w:rsidRPr="00B70CA2" w:rsidRDefault="00031FA7" w:rsidP="00031FA7">
                            <w:pPr>
                              <w:jc w:val="center"/>
                              <w:rPr>
                                <w:rFonts w:ascii="Arial" w:hAnsi="Arial" w:cs="Arial"/>
                                <w:b/>
                                <w:i/>
                                <w:sz w:val="20"/>
                                <w:szCs w:val="20"/>
                                <w:lang w:val="en-US"/>
                              </w:rPr>
                            </w:pPr>
                            <w:r>
                              <w:rPr>
                                <w:rFonts w:ascii="Arial" w:hAnsi="Arial" w:cs="Arial"/>
                                <w:b/>
                                <w:i/>
                                <w:sz w:val="20"/>
                                <w:szCs w:val="20"/>
                                <w:lang w:val="en-US"/>
                              </w:rPr>
                              <w:t>Rorα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87733" id="Text Box 19" o:spid="_x0000_s1035" type="#_x0000_t202" style="position:absolute;left:0;text-align:left;margin-left:-18.05pt;margin-top:277.1pt;width:57.6pt;height:11.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" fillcolor="window" stroked="f" strokeweight=".5pt">
                <v:textbox inset="0,0,0,0">
                  <w:txbxContent>
                    <w:p w14:paraId="16576598" w14:textId="77777777" w:rsidR="00031FA7" w:rsidRPr="00B70CA2" w:rsidRDefault="00031FA7" w:rsidP="00031FA7">
                      <w:pPr>
                        <w:jc w:val="center"/>
                        <w:rPr>
                          <w:rFonts w:ascii="Arial" w:hAnsi="Arial" w:cs="Arial"/>
                          <w:b/>
                          <w:i/>
                          <w:sz w:val="20"/>
                          <w:szCs w:val="20"/>
                          <w:lang w:val="en-US"/>
                        </w:rPr>
                      </w:pPr>
                      <w:proofErr w:type="spellStart"/>
                      <w:r>
                        <w:rPr>
                          <w:rFonts w:ascii="Arial" w:hAnsi="Arial" w:cs="Arial"/>
                          <w:b/>
                          <w:i/>
                          <w:sz w:val="20"/>
                          <w:szCs w:val="20"/>
                          <w:lang w:val="en-US"/>
                        </w:rPr>
                        <w:t>Ror</w:t>
                      </w:r>
                      <w:proofErr w:type="spellEnd"/>
                      <w:r>
                        <w:rPr>
                          <w:rFonts w:ascii="Arial" w:hAnsi="Arial" w:cs="Arial"/>
                          <w:b/>
                          <w:i/>
                          <w:sz w:val="20"/>
                          <w:szCs w:val="20"/>
                          <w:lang w:val="en-US"/>
                        </w:rPr>
                        <w:t>α</w:t>
                      </w:r>
                    </w:p>
                  </w:txbxContent>
                </v:textbox>
              </v:shape>
            </w:pict>
          </mc:Fallback>
        </mc:AlternateContent>
      </w:r>
      <w:r w:rsidRPr="00031FA7">
        <w:rPr>
          <w:rFonts w:asciiTheme="minorHAnsi" w:hAnsiTheme="minorHAnsi"/>
          <w:noProof/>
          <w:sz w:val="22"/>
          <w:lang w:val="en-US"/>
        </w:rPr>
        <mc:AlternateContent>
          <mc:Choice Requires="wps">
            <w:drawing>
              <wp:anchor distT="0" distB="0" distL="114300" distR="114300" simplePos="0" relativeHeight="251671552" behindDoc="0" locked="0" layoutInCell="1" allowOverlap="1" wp14:anchorId="59DD18AE" wp14:editId="1208BA2F">
                <wp:simplePos x="0" y="0"/>
                <wp:positionH relativeFrom="column">
                  <wp:posOffset>-229235</wp:posOffset>
                </wp:positionH>
                <wp:positionV relativeFrom="paragraph">
                  <wp:posOffset>833120</wp:posOffset>
                </wp:positionV>
                <wp:extent cx="731520" cy="146050"/>
                <wp:effectExtent l="6985" t="0" r="0" b="0"/>
                <wp:wrapNone/>
                <wp:docPr id="18" name="Text Box 18"/>
                <wp:cNvGraphicFramePr/>
                <a:graphic xmlns:a="http://schemas.openxmlformats.org/drawingml/2006/main">
                  <a:graphicData uri="http://schemas.microsoft.com/office/word/2010/wordprocessingShape">
                    <wps:wsp>
                      <wps:cNvSpPr txBox="1"/>
                      <wps:spPr>
                        <a:xfrm rot="16200000">
                          <a:off x="0" y="0"/>
                          <a:ext cx="731520" cy="146050"/>
                        </a:xfrm>
                        <a:prstGeom prst="rect">
                          <a:avLst/>
                        </a:prstGeom>
                        <a:solidFill>
                          <a:sysClr val="window" lastClr="FFFFFF"/>
                        </a:solidFill>
                        <a:ln w="6350">
                          <a:noFill/>
                        </a:ln>
                        <a:effectLst/>
                      </wps:spPr>
                      <wps:txbx>
                        <w:txbxContent>
                          <w:p w14:paraId="31E13091" w14:textId="77777777" w:rsidR="00031FA7" w:rsidRPr="00CC251B" w:rsidRDefault="00031FA7" w:rsidP="00031FA7">
                            <w:pPr>
                              <w:jc w:val="center"/>
                              <w:rPr>
                                <w:rFonts w:ascii="Arial" w:hAnsi="Arial" w:cs="Arial"/>
                                <w:b/>
                                <w:sz w:val="20"/>
                                <w:szCs w:val="20"/>
                                <w:lang w:val="en-US"/>
                              </w:rPr>
                            </w:pPr>
                            <w:r w:rsidRPr="00CC251B">
                              <w:rPr>
                                <w:rFonts w:ascii="Arial" w:hAnsi="Arial" w:cs="Arial"/>
                                <w:b/>
                                <w:sz w:val="20"/>
                                <w:szCs w:val="20"/>
                                <w:lang w:val="en-US"/>
                              </w:rPr>
                              <w:t>DAPI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D18AE" id="Text Box 18" o:spid="_x0000_s1036" type="#_x0000_t202" style="position:absolute;left:0;text-align:left;margin-left:-18.05pt;margin-top:65.6pt;width:57.6pt;height:11.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" fillcolor="window" stroked="f" strokeweight=".5pt">
                <v:textbox inset="0,0,0,0">
                  <w:txbxContent>
                    <w:p w14:paraId="31E13091" w14:textId="77777777" w:rsidR="00031FA7" w:rsidRPr="00CC251B" w:rsidRDefault="00031FA7" w:rsidP="00031FA7">
                      <w:pPr>
                        <w:jc w:val="center"/>
                        <w:rPr>
                          <w:rFonts w:ascii="Arial" w:hAnsi="Arial" w:cs="Arial"/>
                          <w:b/>
                          <w:sz w:val="20"/>
                          <w:szCs w:val="20"/>
                          <w:lang w:val="en-US"/>
                        </w:rPr>
                      </w:pPr>
                      <w:r w:rsidRPr="00CC251B">
                        <w:rPr>
                          <w:rFonts w:ascii="Arial" w:hAnsi="Arial" w:cs="Arial"/>
                          <w:b/>
                          <w:sz w:val="20"/>
                          <w:szCs w:val="20"/>
                          <w:lang w:val="en-US"/>
                        </w:rPr>
                        <w:t>DAPI</w:t>
                      </w:r>
                    </w:p>
                  </w:txbxContent>
                </v:textbox>
              </v:shape>
            </w:pict>
          </mc:Fallback>
        </mc:AlternateContent>
      </w:r>
      <w:r w:rsidRPr="00031FA7">
        <w:rPr>
          <w:rFonts w:asciiTheme="minorHAnsi" w:hAnsiTheme="minorHAnsi"/>
          <w:noProof/>
          <w:sz w:val="22"/>
          <w:lang w:val="en-US"/>
        </w:rPr>
        <mc:AlternateContent>
          <mc:Choice Requires="wps">
            <w:drawing>
              <wp:anchor distT="0" distB="0" distL="114300" distR="114300" simplePos="0" relativeHeight="251670528" behindDoc="0" locked="0" layoutInCell="1" allowOverlap="1" wp14:anchorId="73DB50EC" wp14:editId="3FBC6240">
                <wp:simplePos x="0" y="0"/>
                <wp:positionH relativeFrom="column">
                  <wp:posOffset>-233045</wp:posOffset>
                </wp:positionH>
                <wp:positionV relativeFrom="paragraph">
                  <wp:posOffset>2197100</wp:posOffset>
                </wp:positionV>
                <wp:extent cx="731520" cy="154940"/>
                <wp:effectExtent l="2540" t="0" r="0" b="0"/>
                <wp:wrapNone/>
                <wp:docPr id="17" name="Text Box 17"/>
                <wp:cNvGraphicFramePr/>
                <a:graphic xmlns:a="http://schemas.openxmlformats.org/drawingml/2006/main">
                  <a:graphicData uri="http://schemas.microsoft.com/office/word/2010/wordprocessingShape">
                    <wps:wsp>
                      <wps:cNvSpPr txBox="1"/>
                      <wps:spPr>
                        <a:xfrm rot="16200000">
                          <a:off x="0" y="0"/>
                          <a:ext cx="731520" cy="154940"/>
                        </a:xfrm>
                        <a:prstGeom prst="rect">
                          <a:avLst/>
                        </a:prstGeom>
                        <a:solidFill>
                          <a:sysClr val="window" lastClr="FFFFFF"/>
                        </a:solidFill>
                        <a:ln w="6350">
                          <a:noFill/>
                        </a:ln>
                        <a:effectLst/>
                      </wps:spPr>
                      <wps:txbx>
                        <w:txbxContent>
                          <w:p w14:paraId="2710F4EE" w14:textId="77777777" w:rsidR="00031FA7" w:rsidRPr="00CC251B" w:rsidRDefault="00031FA7" w:rsidP="00031FA7">
                            <w:pPr>
                              <w:jc w:val="center"/>
                              <w:rPr>
                                <w:rFonts w:ascii="Arial" w:hAnsi="Arial" w:cs="Arial"/>
                                <w:b/>
                                <w:i/>
                                <w:sz w:val="20"/>
                                <w:szCs w:val="20"/>
                                <w:lang w:val="en-US"/>
                              </w:rPr>
                            </w:pPr>
                            <w:r>
                              <w:rPr>
                                <w:rFonts w:ascii="Arial" w:hAnsi="Arial" w:cs="Arial"/>
                                <w:b/>
                                <w:i/>
                                <w:sz w:val="20"/>
                                <w:szCs w:val="20"/>
                                <w:lang w:val="en-US"/>
                              </w:rPr>
                              <w:t>Bmp7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B50EC" id="Text Box 17" o:spid="_x0000_s1037" type="#_x0000_t202" style="position:absolute;left:0;text-align:left;margin-left:-18.35pt;margin-top:173pt;width:57.6pt;height:12.2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" fillcolor="window" stroked="f" strokeweight=".5pt">
                <v:textbox inset="0,0,0,0">
                  <w:txbxContent>
                    <w:p w14:paraId="2710F4EE" w14:textId="77777777" w:rsidR="00031FA7" w:rsidRPr="00CC251B" w:rsidRDefault="00031FA7" w:rsidP="00031FA7">
                      <w:pPr>
                        <w:jc w:val="center"/>
                        <w:rPr>
                          <w:rFonts w:ascii="Arial" w:hAnsi="Arial" w:cs="Arial"/>
                          <w:b/>
                          <w:i/>
                          <w:sz w:val="20"/>
                          <w:szCs w:val="20"/>
                          <w:lang w:val="en-US"/>
                        </w:rPr>
                      </w:pPr>
                      <w:r>
                        <w:rPr>
                          <w:rFonts w:ascii="Arial" w:hAnsi="Arial" w:cs="Arial"/>
                          <w:b/>
                          <w:i/>
                          <w:sz w:val="20"/>
                          <w:szCs w:val="20"/>
                          <w:lang w:val="en-US"/>
                        </w:rPr>
                        <w:t>Bmp7</w:t>
                      </w:r>
                    </w:p>
                  </w:txbxContent>
                </v:textbox>
              </v:shape>
            </w:pict>
          </mc:Fallback>
        </mc:AlternateContent>
      </w:r>
      <w:r w:rsidRPr="00031FA7">
        <w:rPr>
          <w:rFonts w:asciiTheme="minorHAnsi" w:hAnsiTheme="minorHAnsi"/>
          <w:noProof/>
          <w:sz w:val="22"/>
          <w:lang w:val="en-US"/>
        </w:rPr>
        <w:drawing>
          <wp:inline distT="0" distB="0" distL="0" distR="0" wp14:anchorId="3911F61C" wp14:editId="011B673E">
            <wp:extent cx="5396242" cy="428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cha 3 hybrid.png"/>
                    <pic:cNvPicPr/>
                  </pic:nvPicPr>
                  <pic:blipFill rotWithShape="1">
                    <a:blip r:embed="rId15" cstate="print">
                      <a:extLst>
                        <a:ext uri="{28A0092B-C50C-407E-A947-70E740481C1C}">
                          <a14:useLocalDpi xmlns:a14="http://schemas.microsoft.com/office/drawing/2010/main" val="0"/>
                        </a:ext>
                      </a:extLst>
                    </a:blip>
                    <a:srcRect t="1099" b="-1"/>
                    <a:stretch/>
                  </pic:blipFill>
                  <pic:spPr bwMode="auto">
                    <a:xfrm>
                      <a:off x="0" y="0"/>
                      <a:ext cx="5399405" cy="4288762"/>
                    </a:xfrm>
                    <a:prstGeom prst="rect">
                      <a:avLst/>
                    </a:prstGeom>
                    <a:ln>
                      <a:noFill/>
                    </a:ln>
                    <a:extLst>
                      <a:ext uri="{53640926-AAD7-44D8-BBD7-CCE9431645EC}">
                        <a14:shadowObscured xmlns:a14="http://schemas.microsoft.com/office/drawing/2010/main"/>
                      </a:ext>
                    </a:extLst>
                  </pic:spPr>
                </pic:pic>
              </a:graphicData>
            </a:graphic>
          </wp:inline>
        </w:drawing>
      </w:r>
    </w:p>
    <w:p w14:paraId="53ABFD13" w14:textId="03F967EE" w:rsidR="00031FA7" w:rsidRDefault="00031FA7" w:rsidP="00425212">
      <w:pPr>
        <w:spacing w:line="240" w:lineRule="auto"/>
        <w:rPr>
          <w:rFonts w:asciiTheme="minorHAnsi" w:hAnsiTheme="minorHAnsi"/>
          <w:sz w:val="22"/>
          <w:lang w:val="en-US"/>
        </w:rPr>
      </w:pPr>
      <w:ins w:id="163" w:author="Erskine, Lynda [2]" w:date="2019-08-06T14:09:00Z">
        <w:r w:rsidRPr="00031FA7">
          <w:rPr>
            <w:rFonts w:asciiTheme="minorHAnsi" w:hAnsiTheme="minorHAnsi"/>
            <w:b/>
            <w:sz w:val="22"/>
            <w:lang w:val="en-US"/>
          </w:rPr>
          <w:t>F</w:t>
        </w:r>
      </w:ins>
      <w:r w:rsidR="008E014E">
        <w:rPr>
          <w:rFonts w:asciiTheme="minorHAnsi" w:hAnsiTheme="minorHAnsi"/>
          <w:b/>
          <w:sz w:val="22"/>
          <w:lang w:val="en-US"/>
        </w:rPr>
        <w:t>igure 5</w:t>
      </w:r>
      <w:r w:rsidRPr="00031FA7">
        <w:rPr>
          <w:rFonts w:asciiTheme="minorHAnsi" w:hAnsiTheme="minorHAnsi"/>
          <w:b/>
          <w:sz w:val="22"/>
          <w:lang w:val="en-US"/>
        </w:rPr>
        <w:t xml:space="preserve">. Double fluorescence </w:t>
      </w:r>
      <w:ins w:id="164" w:author="Erskine, Lynda [2]" w:date="2019-08-06T14:08:00Z">
        <w:r w:rsidRPr="00031FA7">
          <w:rPr>
            <w:rFonts w:asciiTheme="minorHAnsi" w:hAnsiTheme="minorHAnsi"/>
            <w:b/>
            <w:i/>
            <w:sz w:val="22"/>
            <w:lang w:val="en-US"/>
          </w:rPr>
          <w:t>in situ</w:t>
        </w:r>
        <w:r w:rsidRPr="00031FA7">
          <w:rPr>
            <w:rFonts w:asciiTheme="minorHAnsi" w:hAnsiTheme="minorHAnsi"/>
            <w:b/>
            <w:sz w:val="22"/>
            <w:lang w:val="en-US"/>
          </w:rPr>
          <w:t xml:space="preserve"> hybridisation </w:t>
        </w:r>
      </w:ins>
      <w:r w:rsidRPr="00031FA7">
        <w:rPr>
          <w:rFonts w:asciiTheme="minorHAnsi" w:hAnsiTheme="minorHAnsi"/>
          <w:b/>
          <w:sz w:val="22"/>
          <w:lang w:val="en-US"/>
        </w:rPr>
        <w:t xml:space="preserve">of serial </w:t>
      </w:r>
      <w:ins w:id="165" w:author="Erskine, Lynda [2]" w:date="2019-08-06T14:10:00Z">
        <w:r w:rsidRPr="00031FA7">
          <w:rPr>
            <w:rFonts w:asciiTheme="minorHAnsi" w:hAnsiTheme="minorHAnsi"/>
            <w:b/>
            <w:sz w:val="22"/>
            <w:lang w:val="en-US"/>
          </w:rPr>
          <w:t xml:space="preserve">100 µm </w:t>
        </w:r>
      </w:ins>
      <w:r w:rsidRPr="00031FA7">
        <w:rPr>
          <w:rFonts w:asciiTheme="minorHAnsi" w:hAnsiTheme="minorHAnsi"/>
          <w:b/>
          <w:sz w:val="22"/>
          <w:lang w:val="en-US"/>
        </w:rPr>
        <w:t>coronal sections</w:t>
      </w:r>
      <w:ins w:id="166" w:author="Erskine, Lynda [2]" w:date="2019-08-06T14:08:00Z">
        <w:r w:rsidRPr="00031FA7">
          <w:rPr>
            <w:rFonts w:asciiTheme="minorHAnsi" w:hAnsiTheme="minorHAnsi"/>
            <w:b/>
            <w:sz w:val="22"/>
            <w:lang w:val="en-US"/>
          </w:rPr>
          <w:t xml:space="preserve"> through the E15.5 ventral diencep</w:t>
        </w:r>
      </w:ins>
      <w:ins w:id="167" w:author="Erskine, Lynda [2]" w:date="2019-08-06T14:09:00Z">
        <w:r w:rsidRPr="00031FA7">
          <w:rPr>
            <w:rFonts w:asciiTheme="minorHAnsi" w:hAnsiTheme="minorHAnsi"/>
            <w:b/>
            <w:sz w:val="22"/>
            <w:lang w:val="en-US"/>
          </w:rPr>
          <w:t>halon with probes specific</w:t>
        </w:r>
      </w:ins>
      <w:r w:rsidRPr="00031FA7">
        <w:rPr>
          <w:rFonts w:asciiTheme="minorHAnsi" w:hAnsiTheme="minorHAnsi"/>
          <w:b/>
          <w:sz w:val="22"/>
          <w:lang w:val="en-US"/>
        </w:rPr>
        <w:t xml:space="preserve"> for</w:t>
      </w:r>
      <w:ins w:id="168" w:author="Erskine, Lynda [2]" w:date="2019-08-06T14:08:00Z">
        <w:r w:rsidRPr="00031FA7">
          <w:rPr>
            <w:rFonts w:asciiTheme="minorHAnsi" w:hAnsiTheme="minorHAnsi"/>
            <w:b/>
            <w:i/>
            <w:sz w:val="22"/>
            <w:lang w:val="en-US"/>
            <w:rPrChange w:id="169" w:author="Erskine, Lynda [2]" w:date="2019-08-06T14:08:00Z">
              <w:rPr>
                <w:b/>
                <w:lang w:val="en-US"/>
              </w:rPr>
            </w:rPrChange>
          </w:rPr>
          <w:t xml:space="preserve"> </w:t>
        </w:r>
      </w:ins>
      <w:del w:id="170" w:author="Erskine, Lynda [2]" w:date="2019-08-06T14:07:00Z">
        <w:r w:rsidRPr="00031FA7" w:rsidDel="006D2487">
          <w:rPr>
            <w:rFonts w:asciiTheme="minorHAnsi" w:hAnsiTheme="minorHAnsi"/>
            <w:b/>
            <w:i/>
            <w:sz w:val="22"/>
            <w:lang w:val="en-US"/>
            <w:rPrChange w:id="171" w:author="Erskine, Lynda [2]" w:date="2019-08-06T14:08:00Z">
              <w:rPr>
                <w:b/>
                <w:lang w:val="en-US"/>
              </w:rPr>
            </w:rPrChange>
          </w:rPr>
          <w:delText xml:space="preserve"> insulin-like growth factor 2 (</w:delText>
        </w:r>
      </w:del>
      <w:r w:rsidRPr="00031FA7">
        <w:rPr>
          <w:rFonts w:asciiTheme="minorHAnsi" w:hAnsiTheme="minorHAnsi"/>
          <w:b/>
          <w:i/>
          <w:sz w:val="22"/>
          <w:lang w:val="en-US"/>
        </w:rPr>
        <w:t>Bmp7</w:t>
      </w:r>
      <w:ins w:id="172" w:author="Erskine, Lynda [2]" w:date="2019-08-06T14:09:00Z">
        <w:r w:rsidRPr="00031FA7">
          <w:rPr>
            <w:rFonts w:asciiTheme="minorHAnsi" w:hAnsiTheme="minorHAnsi"/>
            <w:b/>
            <w:sz w:val="22"/>
            <w:lang w:val="en-US"/>
          </w:rPr>
          <w:t xml:space="preserve"> (green)</w:t>
        </w:r>
      </w:ins>
      <w:del w:id="173" w:author="Erskine, Lynda [2]" w:date="2019-08-06T14:08:00Z">
        <w:r w:rsidRPr="00031FA7" w:rsidDel="006D2487">
          <w:rPr>
            <w:rFonts w:asciiTheme="minorHAnsi" w:hAnsiTheme="minorHAnsi"/>
            <w:b/>
            <w:i/>
            <w:sz w:val="22"/>
            <w:lang w:val="en-US"/>
            <w:rPrChange w:id="174" w:author="Erskine, Lynda [2]" w:date="2019-08-06T14:08:00Z">
              <w:rPr>
                <w:b/>
                <w:lang w:val="en-US"/>
              </w:rPr>
            </w:rPrChange>
          </w:rPr>
          <w:delText>)</w:delText>
        </w:r>
      </w:del>
      <w:r w:rsidRPr="00031FA7">
        <w:rPr>
          <w:rFonts w:asciiTheme="minorHAnsi" w:hAnsiTheme="minorHAnsi"/>
          <w:b/>
          <w:i/>
          <w:sz w:val="22"/>
          <w:lang w:val="en-US"/>
          <w:rPrChange w:id="175" w:author="Erskine, Lynda [2]" w:date="2019-08-06T14:08:00Z">
            <w:rPr>
              <w:b/>
              <w:lang w:val="en-US"/>
            </w:rPr>
          </w:rPrChange>
        </w:rPr>
        <w:t xml:space="preserve"> </w:t>
      </w:r>
      <w:r w:rsidRPr="00031FA7">
        <w:rPr>
          <w:rFonts w:asciiTheme="minorHAnsi" w:hAnsiTheme="minorHAnsi"/>
          <w:b/>
          <w:sz w:val="22"/>
          <w:lang w:val="en-US"/>
        </w:rPr>
        <w:t xml:space="preserve">and the suprachiasmatic nucleus marker </w:t>
      </w:r>
      <w:r w:rsidRPr="00031FA7">
        <w:rPr>
          <w:rFonts w:asciiTheme="minorHAnsi" w:hAnsiTheme="minorHAnsi"/>
          <w:b/>
          <w:i/>
          <w:sz w:val="22"/>
          <w:lang w:val="en-US"/>
          <w:rPrChange w:id="176" w:author="Erskine, Lynda [2]" w:date="2019-08-06T14:09:00Z">
            <w:rPr>
              <w:b/>
              <w:lang w:val="en-US"/>
            </w:rPr>
          </w:rPrChange>
        </w:rPr>
        <w:t>R</w:t>
      </w:r>
      <w:ins w:id="177" w:author="Erskine, Lynda [2]" w:date="2019-08-06T14:09:00Z">
        <w:r w:rsidRPr="00031FA7">
          <w:rPr>
            <w:rFonts w:asciiTheme="minorHAnsi" w:hAnsiTheme="minorHAnsi"/>
            <w:b/>
            <w:i/>
            <w:sz w:val="22"/>
            <w:lang w:val="en-US"/>
            <w:rPrChange w:id="178" w:author="Erskine, Lynda [2]" w:date="2019-08-06T14:09:00Z">
              <w:rPr>
                <w:b/>
                <w:lang w:val="en-US"/>
              </w:rPr>
            </w:rPrChange>
          </w:rPr>
          <w:t>or</w:t>
        </w:r>
      </w:ins>
      <w:del w:id="179" w:author="Erskine, Lynda [2]" w:date="2019-08-06T14:09:00Z">
        <w:r w:rsidRPr="00031FA7" w:rsidDel="006D2487">
          <w:rPr>
            <w:rFonts w:asciiTheme="minorHAnsi" w:hAnsiTheme="minorHAnsi"/>
            <w:b/>
            <w:i/>
            <w:sz w:val="22"/>
            <w:lang w:val="en-US"/>
            <w:rPrChange w:id="180" w:author="Erskine, Lynda [2]" w:date="2019-08-06T14:09:00Z">
              <w:rPr>
                <w:b/>
                <w:lang w:val="en-US"/>
              </w:rPr>
            </w:rPrChange>
          </w:rPr>
          <w:delText>OR</w:delText>
        </w:r>
      </w:del>
      <w:r w:rsidRPr="00031FA7">
        <w:rPr>
          <w:rFonts w:asciiTheme="minorHAnsi" w:hAnsiTheme="minorHAnsi"/>
          <w:b/>
          <w:i/>
          <w:sz w:val="22"/>
          <w:lang w:val="en-US"/>
          <w:rPrChange w:id="181" w:author="Erskine, Lynda [2]" w:date="2019-08-06T14:09:00Z">
            <w:rPr>
              <w:b/>
              <w:lang w:val="en-US"/>
            </w:rPr>
          </w:rPrChange>
        </w:rPr>
        <w:t>α</w:t>
      </w:r>
      <w:ins w:id="182" w:author="Erskine, Lynda [2]" w:date="2019-08-06T14:09:00Z">
        <w:r w:rsidRPr="00031FA7">
          <w:rPr>
            <w:rFonts w:asciiTheme="minorHAnsi" w:hAnsiTheme="minorHAnsi"/>
            <w:b/>
            <w:sz w:val="22"/>
            <w:lang w:val="en-US"/>
          </w:rPr>
          <w:t xml:space="preserve"> (red)</w:t>
        </w:r>
      </w:ins>
      <w:r w:rsidRPr="00031FA7">
        <w:rPr>
          <w:rFonts w:asciiTheme="minorHAnsi" w:hAnsiTheme="minorHAnsi"/>
          <w:b/>
          <w:sz w:val="22"/>
          <w:lang w:val="en-US"/>
        </w:rPr>
        <w:t xml:space="preserve">. </w:t>
      </w:r>
      <w:ins w:id="183" w:author="Erskine, Lynda [2]" w:date="2019-08-06T14:09:00Z">
        <w:r w:rsidRPr="00031FA7">
          <w:rPr>
            <w:rFonts w:asciiTheme="minorHAnsi" w:hAnsiTheme="minorHAnsi"/>
            <w:sz w:val="22"/>
            <w:lang w:val="en-US"/>
          </w:rPr>
          <w:t>Section</w:t>
        </w:r>
      </w:ins>
      <w:ins w:id="184" w:author="Erskine, Lynda [2]" w:date="2019-08-06T14:11:00Z">
        <w:r w:rsidRPr="00031FA7">
          <w:rPr>
            <w:rFonts w:asciiTheme="minorHAnsi" w:hAnsiTheme="minorHAnsi"/>
            <w:sz w:val="22"/>
            <w:lang w:val="en-US"/>
          </w:rPr>
          <w:t>s</w:t>
        </w:r>
      </w:ins>
      <w:ins w:id="185" w:author="Erskine, Lynda [2]" w:date="2019-08-06T14:09:00Z">
        <w:r w:rsidRPr="00031FA7">
          <w:rPr>
            <w:rFonts w:asciiTheme="minorHAnsi" w:hAnsiTheme="minorHAnsi"/>
            <w:sz w:val="22"/>
            <w:lang w:val="en-US"/>
          </w:rPr>
          <w:t xml:space="preserve"> were counterstained with DAP</w:t>
        </w:r>
      </w:ins>
      <w:r w:rsidRPr="00031FA7">
        <w:rPr>
          <w:rFonts w:asciiTheme="minorHAnsi" w:hAnsiTheme="minorHAnsi"/>
          <w:sz w:val="22"/>
          <w:lang w:val="en-US"/>
        </w:rPr>
        <w:t>I</w:t>
      </w:r>
      <w:ins w:id="186" w:author="Erskine, Lynda [2]" w:date="2019-08-06T14:09:00Z">
        <w:r w:rsidRPr="00031FA7">
          <w:rPr>
            <w:rFonts w:asciiTheme="minorHAnsi" w:hAnsiTheme="minorHAnsi"/>
            <w:sz w:val="22"/>
            <w:lang w:val="en-US"/>
          </w:rPr>
          <w:t xml:space="preserve"> (blue</w:t>
        </w:r>
      </w:ins>
      <w:ins w:id="187" w:author="Erskine, Lynda [2]" w:date="2019-08-06T14:10:00Z">
        <w:r w:rsidRPr="00031FA7">
          <w:rPr>
            <w:rFonts w:asciiTheme="minorHAnsi" w:hAnsiTheme="minorHAnsi"/>
            <w:sz w:val="22"/>
            <w:lang w:val="en-US"/>
          </w:rPr>
          <w:t xml:space="preserve">) to label </w:t>
        </w:r>
      </w:ins>
      <w:r w:rsidRPr="00031FA7">
        <w:rPr>
          <w:rFonts w:asciiTheme="minorHAnsi" w:hAnsiTheme="minorHAnsi"/>
          <w:sz w:val="22"/>
          <w:lang w:val="en-US"/>
        </w:rPr>
        <w:t xml:space="preserve">cell </w:t>
      </w:r>
      <w:ins w:id="188" w:author="Erskine, Lynda [2]" w:date="2019-08-06T14:10:00Z">
        <w:r w:rsidRPr="00031FA7">
          <w:rPr>
            <w:rFonts w:asciiTheme="minorHAnsi" w:hAnsiTheme="minorHAnsi"/>
            <w:sz w:val="22"/>
            <w:lang w:val="en-US"/>
          </w:rPr>
          <w:t>nuclei.</w:t>
        </w:r>
      </w:ins>
      <w:r w:rsidRPr="00031FA7">
        <w:rPr>
          <w:rFonts w:asciiTheme="minorHAnsi" w:hAnsiTheme="minorHAnsi"/>
          <w:sz w:val="22"/>
          <w:lang w:val="en-US"/>
        </w:rPr>
        <w:t xml:space="preserve"> Presumptive suprachiasmatic nuclei area indicated by yellow dashed lines, optic chiasm region </w:t>
      </w:r>
      <w:del w:id="189" w:author="Erskine, Lynda [2]" w:date="2019-08-06T14:10:00Z">
        <w:r w:rsidRPr="00031FA7" w:rsidDel="006D2487">
          <w:rPr>
            <w:rFonts w:asciiTheme="minorHAnsi" w:hAnsiTheme="minorHAnsi"/>
            <w:sz w:val="22"/>
            <w:lang w:val="en-US"/>
          </w:rPr>
          <w:delText xml:space="preserve">indicated </w:delText>
        </w:r>
      </w:del>
      <w:r w:rsidRPr="00031FA7">
        <w:rPr>
          <w:rFonts w:asciiTheme="minorHAnsi" w:hAnsiTheme="minorHAnsi"/>
          <w:sz w:val="22"/>
          <w:lang w:val="en-US"/>
        </w:rPr>
        <w:t xml:space="preserve">by red dashed lines, white arrows </w:t>
      </w:r>
      <w:del w:id="190" w:author="Erskine, Lynda [2]" w:date="2019-08-06T14:10:00Z">
        <w:r w:rsidRPr="00031FA7" w:rsidDel="006D2487">
          <w:rPr>
            <w:rFonts w:asciiTheme="minorHAnsi" w:hAnsiTheme="minorHAnsi"/>
            <w:sz w:val="22"/>
            <w:lang w:val="en-US"/>
          </w:rPr>
          <w:delText xml:space="preserve">indicate </w:delText>
        </w:r>
      </w:del>
      <w:r w:rsidRPr="00031FA7">
        <w:rPr>
          <w:rFonts w:asciiTheme="minorHAnsi" w:hAnsiTheme="minorHAnsi"/>
          <w:sz w:val="22"/>
          <w:lang w:val="en-US"/>
        </w:rPr>
        <w:t>autofluorescence in blood vessels. 3V – 3</w:t>
      </w:r>
      <w:r w:rsidRPr="00031FA7">
        <w:rPr>
          <w:rFonts w:asciiTheme="minorHAnsi" w:hAnsiTheme="minorHAnsi"/>
          <w:sz w:val="22"/>
          <w:vertAlign w:val="superscript"/>
          <w:lang w:val="en-US"/>
        </w:rPr>
        <w:t>rd</w:t>
      </w:r>
      <w:r w:rsidRPr="00031FA7">
        <w:rPr>
          <w:rFonts w:asciiTheme="minorHAnsi" w:hAnsiTheme="minorHAnsi"/>
          <w:sz w:val="22"/>
          <w:lang w:val="en-US"/>
        </w:rPr>
        <w:t xml:space="preserve"> ventricle. </w:t>
      </w:r>
      <w:del w:id="191" w:author="Erskine, Lynda [2]" w:date="2019-08-06T14:10:00Z">
        <w:r w:rsidRPr="00031FA7" w:rsidDel="006D2487">
          <w:rPr>
            <w:rFonts w:asciiTheme="minorHAnsi" w:hAnsiTheme="minorHAnsi"/>
            <w:sz w:val="22"/>
            <w:lang w:val="en-US"/>
          </w:rPr>
          <w:delText>Section thickness – 100µm, s</w:delText>
        </w:r>
      </w:del>
      <w:ins w:id="192" w:author="Erskine, Lynda [2]" w:date="2019-08-06T14:10:00Z">
        <w:r w:rsidRPr="00031FA7">
          <w:rPr>
            <w:rFonts w:asciiTheme="minorHAnsi" w:hAnsiTheme="minorHAnsi"/>
            <w:sz w:val="22"/>
            <w:lang w:val="en-US"/>
          </w:rPr>
          <w:t>S</w:t>
        </w:r>
      </w:ins>
      <w:r w:rsidRPr="00031FA7">
        <w:rPr>
          <w:rFonts w:asciiTheme="minorHAnsi" w:hAnsiTheme="minorHAnsi"/>
          <w:sz w:val="22"/>
          <w:lang w:val="en-US"/>
        </w:rPr>
        <w:t>cale bar – 200µm, E15.5.</w:t>
      </w:r>
    </w:p>
    <w:p w14:paraId="00D3E3B9" w14:textId="77777777" w:rsidR="00425212" w:rsidRPr="00031FA7" w:rsidRDefault="00425212" w:rsidP="00425212">
      <w:pPr>
        <w:spacing w:line="240" w:lineRule="auto"/>
        <w:rPr>
          <w:rFonts w:asciiTheme="minorHAnsi" w:hAnsiTheme="minorHAnsi"/>
          <w:sz w:val="22"/>
          <w:lang w:val="en-US"/>
        </w:rPr>
      </w:pPr>
    </w:p>
    <w:p w14:paraId="08189C58" w14:textId="77777777" w:rsidR="00031FA7" w:rsidRDefault="00031FA7" w:rsidP="008E014E">
      <w:pPr>
        <w:pStyle w:val="Heading2"/>
        <w:rPr>
          <w:lang w:val="en-US"/>
        </w:rPr>
      </w:pPr>
      <w:ins w:id="193" w:author="Erskine, Lynda [2]" w:date="2019-08-06T14:11:00Z">
        <w:r w:rsidRPr="00031FA7">
          <w:rPr>
            <w:lang w:val="en-US"/>
          </w:rPr>
          <w:t>O</w:t>
        </w:r>
      </w:ins>
      <w:r w:rsidRPr="00031FA7">
        <w:rPr>
          <w:lang w:val="en-US"/>
        </w:rPr>
        <w:t xml:space="preserve">ther meningeal factors, weak </w:t>
      </w:r>
      <w:r w:rsidRPr="00031FA7">
        <w:rPr>
          <w:i/>
          <w:lang w:val="en-US"/>
        </w:rPr>
        <w:t>Sema3A</w:t>
      </w:r>
      <w:r w:rsidRPr="00031FA7">
        <w:rPr>
          <w:lang w:val="en-US"/>
        </w:rPr>
        <w:t xml:space="preserve"> expression in the ventral meninges  </w:t>
      </w:r>
    </w:p>
    <w:p w14:paraId="333298A9" w14:textId="77777777" w:rsidR="00031FA7" w:rsidRPr="00031FA7" w:rsidRDefault="00031FA7" w:rsidP="00031FA7">
      <w:pPr>
        <w:rPr>
          <w:rFonts w:ascii="Cambria" w:hAnsi="Cambria"/>
          <w:sz w:val="22"/>
          <w:lang w:val="en-US"/>
        </w:rPr>
      </w:pPr>
      <w:r w:rsidRPr="00031FA7">
        <w:rPr>
          <w:rFonts w:ascii="Cambria" w:hAnsi="Cambria"/>
          <w:szCs w:val="26"/>
          <w:lang w:val="en-US"/>
        </w:rPr>
        <w:t xml:space="preserve">Previous experiments in the lab had accumulated unanalyzed data for other meningeal factors with potential impact on the optic pathway namely: Semaphorin-3A (Sema3A), Slit3, Retinaldehyde dehydrogenase (Raldh1-3), and Retinol dehydrogenase 1 (Rdh1). For the analysis, coronal sections at age similar to E15.5 were needed in order for the data to be comparable to the one accumulated for </w:t>
      </w:r>
      <w:r w:rsidRPr="00031FA7">
        <w:rPr>
          <w:rFonts w:ascii="Cambria" w:hAnsi="Cambria"/>
          <w:i/>
          <w:szCs w:val="26"/>
          <w:lang w:val="en-US"/>
        </w:rPr>
        <w:t>Sema6A</w:t>
      </w:r>
      <w:r w:rsidRPr="00031FA7">
        <w:rPr>
          <w:rFonts w:ascii="Cambria" w:hAnsi="Cambria"/>
          <w:szCs w:val="26"/>
          <w:lang w:val="en-US"/>
        </w:rPr>
        <w:t xml:space="preserve">, </w:t>
      </w:r>
      <w:r w:rsidRPr="00031FA7">
        <w:rPr>
          <w:rFonts w:ascii="Cambria" w:hAnsi="Cambria"/>
          <w:i/>
          <w:szCs w:val="26"/>
          <w:lang w:val="en-US"/>
        </w:rPr>
        <w:t>Igf2</w:t>
      </w:r>
      <w:r w:rsidRPr="00031FA7">
        <w:rPr>
          <w:rFonts w:ascii="Cambria" w:hAnsi="Cambria"/>
          <w:szCs w:val="26"/>
          <w:lang w:val="en-US"/>
        </w:rPr>
        <w:t xml:space="preserve">, </w:t>
      </w:r>
      <w:r w:rsidRPr="00031FA7">
        <w:rPr>
          <w:rFonts w:ascii="Cambria" w:hAnsi="Cambria"/>
          <w:i/>
          <w:szCs w:val="26"/>
          <w:lang w:val="en-US"/>
        </w:rPr>
        <w:t>Tgfb2</w:t>
      </w:r>
      <w:r w:rsidRPr="00031FA7">
        <w:rPr>
          <w:rFonts w:ascii="Cambria" w:hAnsi="Cambria"/>
          <w:szCs w:val="26"/>
          <w:lang w:val="en-US"/>
        </w:rPr>
        <w:t xml:space="preserve"> and </w:t>
      </w:r>
      <w:r w:rsidRPr="00031FA7">
        <w:rPr>
          <w:rFonts w:ascii="Cambria" w:hAnsi="Cambria"/>
          <w:i/>
          <w:szCs w:val="26"/>
          <w:lang w:val="en-US"/>
        </w:rPr>
        <w:t>Bmp7</w:t>
      </w:r>
      <w:r w:rsidRPr="00031FA7">
        <w:rPr>
          <w:rFonts w:ascii="Cambria" w:hAnsi="Cambria"/>
          <w:szCs w:val="26"/>
          <w:lang w:val="en-US"/>
        </w:rPr>
        <w:t xml:space="preserve">. Sufficient n number for </w:t>
      </w:r>
      <w:r w:rsidRPr="00031FA7">
        <w:rPr>
          <w:rFonts w:ascii="Cambria" w:hAnsi="Cambria"/>
          <w:szCs w:val="26"/>
          <w:lang w:val="en-US"/>
        </w:rPr>
        <w:lastRenderedPageBreak/>
        <w:t xml:space="preserve">those criteria was only available for </w:t>
      </w:r>
      <w:r w:rsidRPr="00031FA7">
        <w:rPr>
          <w:rFonts w:ascii="Cambria" w:hAnsi="Cambria"/>
          <w:i/>
          <w:szCs w:val="26"/>
          <w:lang w:val="en-US"/>
        </w:rPr>
        <w:t>Sema3A</w:t>
      </w:r>
      <w:r w:rsidRPr="00031FA7">
        <w:rPr>
          <w:rFonts w:ascii="Cambria" w:hAnsi="Cambria"/>
          <w:szCs w:val="26"/>
          <w:lang w:val="en-US"/>
        </w:rPr>
        <w:t xml:space="preserve"> (Table 1). </w:t>
      </w:r>
      <w:r w:rsidRPr="00031FA7">
        <w:rPr>
          <w:rFonts w:ascii="Cambria" w:hAnsi="Cambria"/>
          <w:i/>
          <w:szCs w:val="26"/>
          <w:lang w:val="en-US"/>
        </w:rPr>
        <w:t>Sema3A</w:t>
      </w:r>
      <w:r w:rsidRPr="00031FA7">
        <w:rPr>
          <w:rFonts w:ascii="Cambria" w:hAnsi="Cambria"/>
          <w:szCs w:val="26"/>
          <w:lang w:val="en-US"/>
        </w:rPr>
        <w:t xml:space="preserve"> was </w:t>
      </w:r>
      <w:del w:id="194" w:author="Erskine, Lynda [2]" w:date="2019-08-06T14:12:00Z">
        <w:r w:rsidRPr="00031FA7" w:rsidDel="006D2487">
          <w:rPr>
            <w:rFonts w:ascii="Cambria" w:hAnsi="Cambria"/>
            <w:szCs w:val="26"/>
            <w:lang w:val="en-US"/>
          </w:rPr>
          <w:delText xml:space="preserve">weakly </w:delText>
        </w:r>
      </w:del>
      <w:r w:rsidRPr="00031FA7">
        <w:rPr>
          <w:rFonts w:ascii="Cambria" w:hAnsi="Cambria"/>
          <w:szCs w:val="26"/>
          <w:lang w:val="en-US"/>
        </w:rPr>
        <w:t xml:space="preserve">expressed </w:t>
      </w:r>
      <w:ins w:id="195" w:author="Erskine, Lynda [2]" w:date="2019-08-06T14:12:00Z">
        <w:r w:rsidRPr="00031FA7">
          <w:rPr>
            <w:rFonts w:ascii="Cambria" w:hAnsi="Cambria"/>
            <w:szCs w:val="26"/>
            <w:lang w:val="en-US"/>
          </w:rPr>
          <w:t xml:space="preserve">weakly </w:t>
        </w:r>
      </w:ins>
      <w:r w:rsidRPr="00031FA7">
        <w:rPr>
          <w:rFonts w:ascii="Cambria" w:hAnsi="Cambria"/>
          <w:szCs w:val="26"/>
          <w:lang w:val="en-US"/>
        </w:rPr>
        <w:t>in the ventral meninges near the optic chiasm. There was no expression in the surrounding brain tissue (Fig. 5).</w:t>
      </w:r>
    </w:p>
    <w:p w14:paraId="37176A2E" w14:textId="5873BEF6" w:rsidR="00031FA7" w:rsidRPr="00031FA7" w:rsidRDefault="00031FA7" w:rsidP="00425212">
      <w:pPr>
        <w:spacing w:line="240" w:lineRule="auto"/>
        <w:rPr>
          <w:rFonts w:asciiTheme="minorHAnsi" w:hAnsiTheme="minorHAnsi"/>
          <w:sz w:val="22"/>
          <w:lang w:val="en-US"/>
        </w:rPr>
      </w:pPr>
      <w:r w:rsidRPr="00031FA7">
        <w:rPr>
          <w:rFonts w:asciiTheme="minorHAnsi" w:hAnsiTheme="minorHAnsi"/>
          <w:b/>
          <w:sz w:val="22"/>
          <w:lang w:val="en-US"/>
        </w:rPr>
        <w:t xml:space="preserve">Table 1. Analysis of existing data for other meningeal factors. </w:t>
      </w:r>
      <w:r w:rsidRPr="00031FA7">
        <w:rPr>
          <w:rFonts w:asciiTheme="minorHAnsi" w:hAnsiTheme="minorHAnsi"/>
          <w:sz w:val="22"/>
          <w:lang w:val="en-US"/>
        </w:rPr>
        <w:t xml:space="preserve">The number of analysed images was restricted by lack of images of appropriate sections and insufficient n numbers. </w:t>
      </w:r>
      <w:r w:rsidR="001D2A26">
        <w:rPr>
          <w:rFonts w:asciiTheme="minorHAnsi" w:hAnsiTheme="minorHAnsi"/>
          <w:sz w:val="22"/>
          <w:lang w:val="en-US"/>
        </w:rPr>
        <w:t>Inclusion</w:t>
      </w:r>
      <w:commentRangeStart w:id="196"/>
      <w:r w:rsidRPr="00031FA7">
        <w:rPr>
          <w:rFonts w:asciiTheme="minorHAnsi" w:hAnsiTheme="minorHAnsi"/>
          <w:sz w:val="22"/>
          <w:lang w:val="en-US"/>
        </w:rPr>
        <w:t xml:space="preserve"> criteria in green, </w:t>
      </w:r>
      <w:r w:rsidR="001D2A26">
        <w:rPr>
          <w:rFonts w:asciiTheme="minorHAnsi" w:hAnsiTheme="minorHAnsi"/>
          <w:sz w:val="22"/>
          <w:lang w:val="en-US"/>
        </w:rPr>
        <w:t>exclusion</w:t>
      </w:r>
      <w:r w:rsidRPr="00031FA7">
        <w:rPr>
          <w:rFonts w:asciiTheme="minorHAnsi" w:hAnsiTheme="minorHAnsi"/>
          <w:sz w:val="22"/>
          <w:lang w:val="en-US"/>
        </w:rPr>
        <w:t xml:space="preserve"> criteria in red. </w:t>
      </w:r>
      <w:commentRangeEnd w:id="196"/>
      <w:r w:rsidRPr="00031FA7">
        <w:rPr>
          <w:rFonts w:asciiTheme="minorHAnsi" w:hAnsiTheme="minorHAnsi"/>
          <w:sz w:val="16"/>
          <w:szCs w:val="16"/>
        </w:rPr>
        <w:commentReference w:id="196"/>
      </w:r>
    </w:p>
    <w:p w14:paraId="185137F0" w14:textId="77777777" w:rsidR="00031FA7" w:rsidRPr="00031FA7" w:rsidRDefault="00031FA7" w:rsidP="00031FA7">
      <w:pPr>
        <w:rPr>
          <w:rFonts w:asciiTheme="minorHAnsi" w:hAnsiTheme="minorHAnsi"/>
          <w:sz w:val="22"/>
          <w:lang w:val="en-US"/>
        </w:rPr>
      </w:pPr>
      <w:r w:rsidRPr="00031FA7">
        <w:rPr>
          <w:rFonts w:asciiTheme="minorHAnsi" w:hAnsiTheme="minorHAnsi"/>
          <w:noProof/>
          <w:sz w:val="22"/>
          <w:lang w:val="en-US"/>
        </w:rPr>
        <w:drawing>
          <wp:inline distT="0" distB="0" distL="0" distR="0" wp14:anchorId="13546B8D" wp14:editId="28AEB247">
            <wp:extent cx="5399405" cy="268362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99405" cy="2683629"/>
                    </a:xfrm>
                    <a:prstGeom prst="rect">
                      <a:avLst/>
                    </a:prstGeom>
                  </pic:spPr>
                </pic:pic>
              </a:graphicData>
            </a:graphic>
          </wp:inline>
        </w:drawing>
      </w:r>
    </w:p>
    <w:p w14:paraId="7EDBA1C3" w14:textId="77777777" w:rsidR="00031FA7" w:rsidRPr="00031FA7" w:rsidRDefault="00031FA7" w:rsidP="00031FA7">
      <w:pPr>
        <w:rPr>
          <w:rFonts w:asciiTheme="minorHAnsi" w:hAnsiTheme="minorHAnsi"/>
          <w:sz w:val="22"/>
          <w:lang w:val="en-US"/>
        </w:rPr>
      </w:pPr>
    </w:p>
    <w:p w14:paraId="4AD9C327" w14:textId="77777777" w:rsidR="00031FA7" w:rsidRPr="00031FA7" w:rsidRDefault="00031FA7" w:rsidP="00031FA7">
      <w:pPr>
        <w:rPr>
          <w:rFonts w:asciiTheme="minorHAnsi" w:hAnsiTheme="minorHAnsi"/>
          <w:sz w:val="22"/>
          <w:lang w:val="en-US"/>
        </w:rPr>
      </w:pPr>
      <w:r w:rsidRPr="00031FA7">
        <w:rPr>
          <w:noProof/>
          <w:szCs w:val="26"/>
          <w:lang w:val="en-US"/>
        </w:rPr>
        <mc:AlternateContent>
          <mc:Choice Requires="wps">
            <w:drawing>
              <wp:anchor distT="0" distB="0" distL="114300" distR="114300" simplePos="0" relativeHeight="251673600" behindDoc="0" locked="0" layoutInCell="1" allowOverlap="1" wp14:anchorId="50FA19A8" wp14:editId="4DD82535">
                <wp:simplePos x="0" y="0"/>
                <wp:positionH relativeFrom="column">
                  <wp:posOffset>-293053</wp:posOffset>
                </wp:positionH>
                <wp:positionV relativeFrom="page">
                  <wp:posOffset>7112318</wp:posOffset>
                </wp:positionV>
                <wp:extent cx="790575" cy="146050"/>
                <wp:effectExtent l="0" t="1587" r="7937" b="7938"/>
                <wp:wrapNone/>
                <wp:docPr id="21" name="Text Box 21"/>
                <wp:cNvGraphicFramePr/>
                <a:graphic xmlns:a="http://schemas.openxmlformats.org/drawingml/2006/main">
                  <a:graphicData uri="http://schemas.microsoft.com/office/word/2010/wordprocessingShape">
                    <wps:wsp>
                      <wps:cNvSpPr txBox="1"/>
                      <wps:spPr>
                        <a:xfrm rot="16200000">
                          <a:off x="0" y="0"/>
                          <a:ext cx="790575" cy="146050"/>
                        </a:xfrm>
                        <a:prstGeom prst="rect">
                          <a:avLst/>
                        </a:prstGeom>
                        <a:solidFill>
                          <a:sysClr val="window" lastClr="FFFFFF"/>
                        </a:solidFill>
                        <a:ln w="6350">
                          <a:noFill/>
                        </a:ln>
                        <a:effectLst/>
                      </wps:spPr>
                      <wps:txbx>
                        <w:txbxContent>
                          <w:p w14:paraId="50912886" w14:textId="77777777" w:rsidR="00031FA7" w:rsidRPr="00B70CA2" w:rsidRDefault="00031FA7" w:rsidP="00031FA7">
                            <w:pPr>
                              <w:jc w:val="center"/>
                              <w:rPr>
                                <w:rFonts w:ascii="Arial" w:hAnsi="Arial" w:cs="Arial"/>
                                <w:b/>
                                <w:i/>
                                <w:sz w:val="20"/>
                                <w:szCs w:val="20"/>
                                <w:lang w:val="en-US"/>
                              </w:rPr>
                            </w:pPr>
                            <w:r>
                              <w:rPr>
                                <w:rFonts w:ascii="Arial" w:hAnsi="Arial" w:cs="Arial"/>
                                <w:b/>
                                <w:i/>
                                <w:sz w:val="20"/>
                                <w:szCs w:val="20"/>
                                <w:lang w:val="en-US"/>
                              </w:rPr>
                              <w:t>Sema3a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A19A8" id="Text Box 21" o:spid="_x0000_s1038" type="#_x0000_t202" style="position:absolute;left:0;text-align:left;margin-left:-23.1pt;margin-top:560.05pt;width:62.25pt;height:11.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" fillcolor="window" stroked="f" strokeweight=".5pt">
                <v:textbox inset="0,0,0,0">
                  <w:txbxContent>
                    <w:p w14:paraId="50912886" w14:textId="77777777" w:rsidR="00031FA7" w:rsidRPr="00B70CA2" w:rsidRDefault="00031FA7" w:rsidP="00031FA7">
                      <w:pPr>
                        <w:jc w:val="center"/>
                        <w:rPr>
                          <w:rFonts w:ascii="Arial" w:hAnsi="Arial" w:cs="Arial"/>
                          <w:b/>
                          <w:i/>
                          <w:sz w:val="20"/>
                          <w:szCs w:val="20"/>
                          <w:lang w:val="en-US"/>
                        </w:rPr>
                      </w:pPr>
                      <w:r>
                        <w:rPr>
                          <w:rFonts w:ascii="Arial" w:hAnsi="Arial" w:cs="Arial"/>
                          <w:b/>
                          <w:i/>
                          <w:sz w:val="20"/>
                          <w:szCs w:val="20"/>
                          <w:lang w:val="en-US"/>
                        </w:rPr>
                        <w:t>Sema3a</w:t>
                      </w:r>
                    </w:p>
                  </w:txbxContent>
                </v:textbox>
                <w10:wrap anchory="page"/>
              </v:shape>
            </w:pict>
          </mc:Fallback>
        </mc:AlternateContent>
      </w:r>
      <w:r w:rsidRPr="00031FA7">
        <w:rPr>
          <w:rFonts w:asciiTheme="minorHAnsi" w:hAnsiTheme="minorHAnsi"/>
          <w:noProof/>
          <w:sz w:val="22"/>
          <w:lang w:val="en-US"/>
        </w:rPr>
        <w:drawing>
          <wp:inline distT="0" distB="0" distL="0" distR="0" wp14:anchorId="7F12206B" wp14:editId="7572B403">
            <wp:extent cx="5399405" cy="16865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4.PNG"/>
                    <pic:cNvPicPr/>
                  </pic:nvPicPr>
                  <pic:blipFill>
                    <a:blip r:embed="rId17">
                      <a:extLst>
                        <a:ext uri="{28A0092B-C50C-407E-A947-70E740481C1C}">
                          <a14:useLocalDpi xmlns:a14="http://schemas.microsoft.com/office/drawing/2010/main" val="0"/>
                        </a:ext>
                      </a:extLst>
                    </a:blip>
                    <a:stretch>
                      <a:fillRect/>
                    </a:stretch>
                  </pic:blipFill>
                  <pic:spPr>
                    <a:xfrm>
                      <a:off x="0" y="0"/>
                      <a:ext cx="5399405" cy="1686560"/>
                    </a:xfrm>
                    <a:prstGeom prst="rect">
                      <a:avLst/>
                    </a:prstGeom>
                  </pic:spPr>
                </pic:pic>
              </a:graphicData>
            </a:graphic>
          </wp:inline>
        </w:drawing>
      </w:r>
    </w:p>
    <w:p w14:paraId="4187BD1E" w14:textId="33C6BACF" w:rsidR="00031FA7" w:rsidRPr="00031FA7" w:rsidRDefault="00031FA7" w:rsidP="00B36436">
      <w:pPr>
        <w:spacing w:line="240" w:lineRule="auto"/>
        <w:rPr>
          <w:rFonts w:asciiTheme="minorHAnsi" w:hAnsiTheme="minorHAnsi"/>
          <w:sz w:val="22"/>
          <w:lang w:val="en-US"/>
        </w:rPr>
      </w:pPr>
      <w:r w:rsidRPr="00031FA7">
        <w:rPr>
          <w:rFonts w:asciiTheme="minorHAnsi" w:hAnsiTheme="minorHAnsi"/>
          <w:b/>
          <w:sz w:val="22"/>
          <w:lang w:val="en-US"/>
        </w:rPr>
        <w:t>Figu</w:t>
      </w:r>
      <w:r w:rsidR="008E014E">
        <w:rPr>
          <w:rFonts w:asciiTheme="minorHAnsi" w:hAnsiTheme="minorHAnsi"/>
          <w:b/>
          <w:sz w:val="22"/>
          <w:lang w:val="en-US"/>
        </w:rPr>
        <w:t>re 6</w:t>
      </w:r>
      <w:r w:rsidRPr="00031FA7">
        <w:rPr>
          <w:rFonts w:asciiTheme="minorHAnsi" w:hAnsiTheme="minorHAnsi"/>
          <w:b/>
          <w:sz w:val="22"/>
          <w:lang w:val="en-US"/>
        </w:rPr>
        <w:t>. Expression of semaphorin-3A (</w:t>
      </w:r>
      <w:r w:rsidRPr="00031FA7">
        <w:rPr>
          <w:rFonts w:asciiTheme="minorHAnsi" w:hAnsiTheme="minorHAnsi"/>
          <w:b/>
          <w:i/>
          <w:sz w:val="22"/>
          <w:lang w:val="en-US"/>
        </w:rPr>
        <w:t>Sema3</w:t>
      </w:r>
      <w:r w:rsidR="00A64AAA">
        <w:rPr>
          <w:rFonts w:asciiTheme="minorHAnsi" w:hAnsiTheme="minorHAnsi"/>
          <w:b/>
          <w:i/>
          <w:sz w:val="22"/>
          <w:lang w:val="en-US"/>
        </w:rPr>
        <w:t>a</w:t>
      </w:r>
      <w:r w:rsidRPr="00031FA7">
        <w:rPr>
          <w:rFonts w:asciiTheme="minorHAnsi" w:hAnsiTheme="minorHAnsi"/>
          <w:b/>
          <w:sz w:val="22"/>
          <w:lang w:val="en-US"/>
        </w:rPr>
        <w:t xml:space="preserve">) </w:t>
      </w:r>
      <w:del w:id="197" w:author="Erskine, Lynda [2]" w:date="2019-08-06T14:16:00Z">
        <w:r w:rsidRPr="00031FA7" w:rsidDel="007B5804">
          <w:rPr>
            <w:rFonts w:asciiTheme="minorHAnsi" w:hAnsiTheme="minorHAnsi"/>
            <w:b/>
            <w:sz w:val="22"/>
            <w:lang w:val="en-US"/>
          </w:rPr>
          <w:delText>near the optic chiasm, E14.5</w:delText>
        </w:r>
      </w:del>
      <w:ins w:id="198" w:author="Erskine, Lynda [2]" w:date="2019-08-06T14:16:00Z">
        <w:r w:rsidRPr="00031FA7">
          <w:rPr>
            <w:rFonts w:asciiTheme="minorHAnsi" w:hAnsiTheme="minorHAnsi"/>
            <w:b/>
            <w:sz w:val="22"/>
            <w:lang w:val="en-US"/>
          </w:rPr>
          <w:t>in the E14.5 mouse ventral diencephalon</w:t>
        </w:r>
      </w:ins>
      <w:r w:rsidRPr="00031FA7">
        <w:rPr>
          <w:rFonts w:asciiTheme="minorHAnsi" w:hAnsiTheme="minorHAnsi"/>
          <w:b/>
          <w:sz w:val="22"/>
          <w:lang w:val="en-US"/>
        </w:rPr>
        <w:t>.</w:t>
      </w:r>
      <w:r w:rsidRPr="00031FA7">
        <w:rPr>
          <w:rFonts w:asciiTheme="minorHAnsi" w:hAnsiTheme="minorHAnsi"/>
          <w:sz w:val="22"/>
          <w:lang w:val="en-US"/>
        </w:rPr>
        <w:t xml:space="preserve"> </w:t>
      </w:r>
      <w:r w:rsidR="009975B1">
        <w:rPr>
          <w:rFonts w:asciiTheme="minorHAnsi" w:hAnsiTheme="minorHAnsi"/>
          <w:sz w:val="22"/>
          <w:lang w:val="en-US"/>
        </w:rPr>
        <w:t xml:space="preserve">     </w:t>
      </w:r>
      <w:r w:rsidRPr="00031FA7">
        <w:rPr>
          <w:i/>
          <w:sz w:val="22"/>
          <w:lang w:val="en-US"/>
        </w:rPr>
        <w:t>In situ</w:t>
      </w:r>
      <w:r w:rsidRPr="00031FA7">
        <w:rPr>
          <w:sz w:val="22"/>
          <w:lang w:val="en-US"/>
        </w:rPr>
        <w:t xml:space="preserve"> hybridisation </w:t>
      </w:r>
      <w:ins w:id="199" w:author="Erskine, Lynda [2]" w:date="2019-08-06T14:04:00Z">
        <w:r w:rsidRPr="00031FA7">
          <w:rPr>
            <w:sz w:val="22"/>
            <w:lang w:val="en-US"/>
          </w:rPr>
          <w:t xml:space="preserve">with probes specific </w:t>
        </w:r>
      </w:ins>
      <w:r w:rsidRPr="00031FA7">
        <w:rPr>
          <w:sz w:val="22"/>
          <w:lang w:val="en-US"/>
        </w:rPr>
        <w:t xml:space="preserve">for </w:t>
      </w:r>
      <w:del w:id="200" w:author="Erskine, Lynda [2]" w:date="2019-08-06T14:04:00Z">
        <w:r w:rsidRPr="00031FA7" w:rsidDel="005D6067">
          <w:rPr>
            <w:i/>
            <w:sz w:val="22"/>
            <w:lang w:val="en-US"/>
            <w:rPrChange w:id="201" w:author="Erskine, Lynda [2]" w:date="2019-08-06T14:04:00Z">
              <w:rPr>
                <w:lang w:val="en-US"/>
              </w:rPr>
            </w:rPrChange>
          </w:rPr>
          <w:delText>Semaphorin-6A (</w:delText>
        </w:r>
      </w:del>
      <w:r w:rsidRPr="00031FA7">
        <w:rPr>
          <w:i/>
          <w:sz w:val="22"/>
          <w:lang w:val="en-US"/>
        </w:rPr>
        <w:t>Sema3</w:t>
      </w:r>
      <w:r w:rsidRPr="00031FA7">
        <w:rPr>
          <w:i/>
          <w:sz w:val="22"/>
          <w:lang w:val="en-US"/>
          <w:rPrChange w:id="202" w:author="Erskine, Lynda [2]" w:date="2019-08-06T14:04:00Z">
            <w:rPr>
              <w:lang w:val="en-US"/>
            </w:rPr>
          </w:rPrChange>
        </w:rPr>
        <w:t>A</w:t>
      </w:r>
      <w:r w:rsidRPr="00031FA7">
        <w:rPr>
          <w:i/>
          <w:sz w:val="22"/>
          <w:lang w:val="en-US"/>
        </w:rPr>
        <w:t xml:space="preserve"> </w:t>
      </w:r>
      <w:r w:rsidRPr="00031FA7">
        <w:rPr>
          <w:sz w:val="22"/>
          <w:lang w:val="en-US"/>
        </w:rPr>
        <w:t xml:space="preserve">in serial 100 µm coronal sections at E14.5. </w:t>
      </w:r>
      <w:del w:id="203" w:author="Erskine, Lynda [2]" w:date="2019-08-06T14:16:00Z">
        <w:r w:rsidRPr="00031FA7" w:rsidDel="007B5804">
          <w:rPr>
            <w:rFonts w:asciiTheme="minorHAnsi" w:hAnsiTheme="minorHAnsi"/>
            <w:sz w:val="22"/>
            <w:lang w:val="en-US"/>
          </w:rPr>
          <w:delText>In situ hybridization</w:delText>
        </w:r>
      </w:del>
      <w:r w:rsidRPr="00031FA7">
        <w:rPr>
          <w:rFonts w:asciiTheme="minorHAnsi" w:hAnsiTheme="minorHAnsi"/>
          <w:sz w:val="22"/>
          <w:lang w:val="en-US"/>
        </w:rPr>
        <w:t xml:space="preserve">Black arrows indicate </w:t>
      </w:r>
      <w:r w:rsidRPr="00031FA7">
        <w:rPr>
          <w:rFonts w:asciiTheme="minorHAnsi" w:hAnsiTheme="minorHAnsi"/>
          <w:i/>
          <w:sz w:val="22"/>
          <w:lang w:val="en-US"/>
        </w:rPr>
        <w:t>Sema6A</w:t>
      </w:r>
      <w:r w:rsidRPr="00031FA7">
        <w:rPr>
          <w:rFonts w:asciiTheme="minorHAnsi" w:hAnsiTheme="minorHAnsi"/>
          <w:sz w:val="22"/>
          <w:lang w:val="en-US"/>
        </w:rPr>
        <w:t xml:space="preserve"> expression in the meninges; red dashed line the optic chiasm region. 3V – 3</w:t>
      </w:r>
      <w:r w:rsidRPr="00031FA7">
        <w:rPr>
          <w:rFonts w:asciiTheme="minorHAnsi" w:hAnsiTheme="minorHAnsi"/>
          <w:sz w:val="22"/>
          <w:vertAlign w:val="superscript"/>
          <w:lang w:val="en-US"/>
        </w:rPr>
        <w:t>rd</w:t>
      </w:r>
      <w:r w:rsidRPr="00031FA7">
        <w:rPr>
          <w:rFonts w:asciiTheme="minorHAnsi" w:hAnsiTheme="minorHAnsi"/>
          <w:sz w:val="22"/>
          <w:lang w:val="en-US"/>
        </w:rPr>
        <w:t xml:space="preserve"> ventricle, N=3, </w:t>
      </w:r>
      <w:r w:rsidRPr="00031FA7">
        <w:rPr>
          <w:rFonts w:asciiTheme="minorHAnsi" w:hAnsiTheme="minorHAnsi"/>
          <w:b/>
          <w:sz w:val="22"/>
          <w:lang w:val="en-US"/>
        </w:rPr>
        <w:t>pre-existing data</w:t>
      </w:r>
      <w:ins w:id="204" w:author="Erskine, Lynda [2]" w:date="2019-08-06T14:16:00Z">
        <w:r w:rsidRPr="00031FA7">
          <w:rPr>
            <w:rFonts w:asciiTheme="minorHAnsi" w:hAnsiTheme="minorHAnsi"/>
            <w:sz w:val="22"/>
            <w:lang w:val="en-US"/>
          </w:rPr>
          <w:t>.</w:t>
        </w:r>
      </w:ins>
    </w:p>
    <w:p w14:paraId="0F6F0915" w14:textId="77777777" w:rsidR="00031FA7" w:rsidRDefault="00031FA7" w:rsidP="008E014E">
      <w:pPr>
        <w:pStyle w:val="Heading2"/>
        <w:rPr>
          <w:lang w:val="en-US"/>
        </w:rPr>
      </w:pPr>
      <w:ins w:id="205" w:author="Erskine, Lynda [2]" w:date="2019-08-06T14:13:00Z">
        <w:r w:rsidRPr="00031FA7">
          <w:rPr>
            <w:rFonts w:asciiTheme="minorHAnsi" w:hAnsiTheme="minorHAnsi"/>
            <w:sz w:val="22"/>
            <w:lang w:val="en-US"/>
          </w:rPr>
          <w:br w:type="page"/>
        </w:r>
      </w:ins>
      <w:r w:rsidRPr="00031FA7">
        <w:rPr>
          <w:lang w:val="en-US"/>
        </w:rPr>
        <w:lastRenderedPageBreak/>
        <w:t>Meninges did not influence axonal outgrowth in retinal explants culture</w:t>
      </w:r>
    </w:p>
    <w:p w14:paraId="31BC34A9" w14:textId="3AF223B0" w:rsidR="00031FA7" w:rsidRPr="00031FA7" w:rsidRDefault="00031FA7" w:rsidP="00031FA7">
      <w:pPr>
        <w:rPr>
          <w:szCs w:val="26"/>
          <w:lang w:val="en-US"/>
        </w:rPr>
      </w:pPr>
      <w:r w:rsidRPr="00031FA7">
        <w:rPr>
          <w:szCs w:val="26"/>
          <w:lang w:val="en-US"/>
        </w:rPr>
        <w:t xml:space="preserve">Finally, we investigated the direct effect of meningeal tissue on axonal outgrowth from the neural retina </w:t>
      </w:r>
      <w:r w:rsidR="008E014E">
        <w:rPr>
          <w:szCs w:val="26"/>
          <w:lang w:val="en-US"/>
        </w:rPr>
        <w:t>(Fig. 7</w:t>
      </w:r>
      <w:r w:rsidRPr="00031FA7">
        <w:rPr>
          <w:szCs w:val="26"/>
          <w:lang w:val="en-US"/>
        </w:rPr>
        <w:t xml:space="preserve">). Retinal explants were obtained from E15.5 mouse embryos and cultured for 24 h on collagen gels either alone or at a short distance from meningeal (ventral diencephalon) explants from the same animals </w:t>
      </w:r>
      <w:r w:rsidR="008E014E">
        <w:rPr>
          <w:szCs w:val="26"/>
          <w:lang w:val="en-US"/>
        </w:rPr>
        <w:t>(Fig. 7</w:t>
      </w:r>
      <w:r w:rsidRPr="00031FA7">
        <w:rPr>
          <w:szCs w:val="26"/>
          <w:lang w:val="en-US"/>
        </w:rPr>
        <w:t xml:space="preserve"> A). Retinal explants were obtained from the dorsotemporal (containing predominantly contralaterally projecting RGCs) and ventrotemporal (containing predominantly ipsilaterally projecting RGCs) region of the retina to control for RGC population specific effects. No significant difference between the outgrowth areas of ventrotemporal and dorsotemporal retinal explant was observed. Culturing explants of either region together with meningeal explants also lead to no significant change in outgrowth area compared to the no meninges condition </w:t>
      </w:r>
      <w:r w:rsidRPr="00031FA7">
        <w:rPr>
          <w:szCs w:val="26"/>
          <w:highlight w:val="yellow"/>
          <w:lang w:val="en-US"/>
        </w:rPr>
        <w:t>(Fig.</w:t>
      </w:r>
      <w:r w:rsidR="008E014E">
        <w:rPr>
          <w:szCs w:val="26"/>
          <w:highlight w:val="yellow"/>
          <w:lang w:val="en-US"/>
        </w:rPr>
        <w:t xml:space="preserve"> 7</w:t>
      </w:r>
      <w:r w:rsidRPr="00031FA7">
        <w:rPr>
          <w:szCs w:val="26"/>
          <w:highlight w:val="yellow"/>
          <w:lang w:val="en-US"/>
        </w:rPr>
        <w:t xml:space="preserve"> D)</w:t>
      </w:r>
      <w:r w:rsidRPr="00031FA7">
        <w:rPr>
          <w:szCs w:val="26"/>
          <w:lang w:val="en-US"/>
        </w:rPr>
        <w:t xml:space="preserve">.    </w:t>
      </w:r>
    </w:p>
    <w:p w14:paraId="1C3CFC8E" w14:textId="77777777" w:rsidR="00031FA7" w:rsidRPr="00031FA7" w:rsidRDefault="00031FA7" w:rsidP="00031FA7">
      <w:pPr>
        <w:rPr>
          <w:rFonts w:asciiTheme="minorHAnsi" w:hAnsiTheme="minorHAnsi"/>
          <w:sz w:val="22"/>
          <w:lang w:val="en-US"/>
        </w:rPr>
      </w:pPr>
      <w:r w:rsidRPr="00031FA7">
        <w:rPr>
          <w:rFonts w:asciiTheme="minorHAnsi" w:hAnsiTheme="minorHAnsi"/>
          <w:sz w:val="22"/>
          <w:lang w:val="en-US"/>
        </w:rPr>
        <w:br w:type="page"/>
      </w:r>
    </w:p>
    <w:p w14:paraId="6F16185A" w14:textId="77777777" w:rsidR="00A64AAA" w:rsidRDefault="00031FA7" w:rsidP="00A64AAA">
      <w:pPr>
        <w:spacing w:line="240" w:lineRule="auto"/>
        <w:rPr>
          <w:rFonts w:asciiTheme="minorHAnsi" w:hAnsiTheme="minorHAnsi"/>
          <w:b/>
          <w:sz w:val="22"/>
          <w:lang w:val="en-US"/>
        </w:rPr>
      </w:pPr>
      <w:r w:rsidRPr="00031FA7">
        <w:rPr>
          <w:rFonts w:asciiTheme="minorHAnsi" w:hAnsiTheme="minorHAnsi"/>
          <w:noProof/>
          <w:sz w:val="22"/>
          <w:lang w:val="en-US"/>
        </w:rPr>
        <w:lastRenderedPageBreak/>
        <w:drawing>
          <wp:inline distT="0" distB="0" distL="0" distR="0" wp14:anchorId="4C70BCC4" wp14:editId="0C8540DD">
            <wp:extent cx="5305425" cy="6652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last hybrid.png"/>
                    <pic:cNvPicPr/>
                  </pic:nvPicPr>
                  <pic:blipFill rotWithShape="1">
                    <a:blip r:embed="rId18" cstate="print">
                      <a:extLst>
                        <a:ext uri="{28A0092B-C50C-407E-A947-70E740481C1C}">
                          <a14:useLocalDpi xmlns:a14="http://schemas.microsoft.com/office/drawing/2010/main" val="0"/>
                        </a:ext>
                      </a:extLst>
                    </a:blip>
                    <a:srcRect t="2962" b="1316"/>
                    <a:stretch/>
                  </pic:blipFill>
                  <pic:spPr bwMode="auto">
                    <a:xfrm>
                      <a:off x="0" y="0"/>
                      <a:ext cx="5306845" cy="6654616"/>
                    </a:xfrm>
                    <a:prstGeom prst="rect">
                      <a:avLst/>
                    </a:prstGeom>
                    <a:ln>
                      <a:noFill/>
                    </a:ln>
                    <a:extLst>
                      <a:ext uri="{53640926-AAD7-44D8-BBD7-CCE9431645EC}">
                        <a14:shadowObscured xmlns:a14="http://schemas.microsoft.com/office/drawing/2010/main"/>
                      </a:ext>
                    </a:extLst>
                  </pic:spPr>
                </pic:pic>
              </a:graphicData>
            </a:graphic>
          </wp:inline>
        </w:drawing>
      </w:r>
    </w:p>
    <w:p w14:paraId="3B5A3729" w14:textId="37EE109C" w:rsidR="00667CA8" w:rsidRDefault="00031FA7" w:rsidP="00A64AAA">
      <w:pPr>
        <w:spacing w:line="240" w:lineRule="auto"/>
        <w:rPr>
          <w:rFonts w:asciiTheme="minorHAnsi" w:hAnsiTheme="minorHAnsi"/>
          <w:sz w:val="22"/>
          <w:lang w:val="en-US"/>
        </w:rPr>
      </w:pPr>
      <w:ins w:id="206" w:author="Erskine, Lynda [2]" w:date="2019-08-06T14:17:00Z">
        <w:r w:rsidRPr="00031FA7">
          <w:rPr>
            <w:rFonts w:asciiTheme="minorHAnsi" w:hAnsiTheme="minorHAnsi"/>
            <w:b/>
            <w:sz w:val="22"/>
            <w:lang w:val="en-US"/>
          </w:rPr>
          <w:t>F</w:t>
        </w:r>
      </w:ins>
      <w:r w:rsidR="008E014E">
        <w:rPr>
          <w:rFonts w:asciiTheme="minorHAnsi" w:hAnsiTheme="minorHAnsi"/>
          <w:b/>
          <w:sz w:val="22"/>
          <w:lang w:val="en-US"/>
        </w:rPr>
        <w:t>igure 7</w:t>
      </w:r>
      <w:r w:rsidRPr="00031FA7">
        <w:rPr>
          <w:rFonts w:asciiTheme="minorHAnsi" w:hAnsiTheme="minorHAnsi"/>
          <w:b/>
          <w:sz w:val="22"/>
          <w:lang w:val="en-US"/>
        </w:rPr>
        <w:t xml:space="preserve">. Impact of meninges on retinal </w:t>
      </w:r>
      <w:del w:id="207" w:author="Erskine, Lynda [2]" w:date="2019-08-06T14:15:00Z">
        <w:r w:rsidRPr="00031FA7" w:rsidDel="007B5804">
          <w:rPr>
            <w:rFonts w:asciiTheme="minorHAnsi" w:hAnsiTheme="minorHAnsi"/>
            <w:b/>
            <w:sz w:val="22"/>
            <w:lang w:val="en-US"/>
          </w:rPr>
          <w:delText>explant (E15.5) outgrowth assay</w:delText>
        </w:r>
      </w:del>
      <w:ins w:id="208" w:author="Erskine, Lynda [2]" w:date="2019-08-06T14:15:00Z">
        <w:r w:rsidRPr="00031FA7">
          <w:rPr>
            <w:rFonts w:asciiTheme="minorHAnsi" w:hAnsiTheme="minorHAnsi"/>
            <w:b/>
            <w:sz w:val="22"/>
            <w:lang w:val="en-US"/>
          </w:rPr>
          <w:t xml:space="preserve">ganglion cell axon outgrowth </w:t>
        </w:r>
        <w:r w:rsidRPr="00031FA7">
          <w:rPr>
            <w:rFonts w:asciiTheme="minorHAnsi" w:hAnsiTheme="minorHAnsi"/>
            <w:b/>
            <w:i/>
            <w:sz w:val="22"/>
            <w:lang w:val="en-US"/>
          </w:rPr>
          <w:t>in vtiro</w:t>
        </w:r>
        <w:r w:rsidRPr="00031FA7">
          <w:rPr>
            <w:rFonts w:asciiTheme="minorHAnsi" w:hAnsiTheme="minorHAnsi"/>
            <w:b/>
            <w:sz w:val="22"/>
            <w:lang w:val="en-US"/>
          </w:rPr>
          <w:t>.</w:t>
        </w:r>
      </w:ins>
      <w:r w:rsidRPr="00031FA7">
        <w:rPr>
          <w:rFonts w:asciiTheme="minorHAnsi" w:hAnsiTheme="minorHAnsi"/>
          <w:b/>
          <w:sz w:val="22"/>
          <w:lang w:val="en-US"/>
        </w:rPr>
        <w:t xml:space="preserve"> A </w:t>
      </w:r>
      <w:r w:rsidRPr="00031FA7">
        <w:rPr>
          <w:rFonts w:asciiTheme="minorHAnsi" w:hAnsiTheme="minorHAnsi"/>
          <w:sz w:val="22"/>
          <w:lang w:val="en-US"/>
        </w:rPr>
        <w:t>– Experimental set up. Retinae were explanted</w:t>
      </w:r>
      <w:del w:id="209" w:author="Erskine, Lynda [2]" w:date="2019-08-06T14:17:00Z">
        <w:r w:rsidRPr="00031FA7" w:rsidDel="007B5804">
          <w:rPr>
            <w:rFonts w:asciiTheme="minorHAnsi" w:hAnsiTheme="minorHAnsi"/>
            <w:sz w:val="22"/>
            <w:lang w:val="en-US"/>
          </w:rPr>
          <w:delText xml:space="preserve"> and </w:delText>
        </w:r>
      </w:del>
      <w:ins w:id="210" w:author="Erskine, Lynda [2]" w:date="2019-08-06T14:17:00Z">
        <w:r w:rsidRPr="00031FA7">
          <w:rPr>
            <w:rFonts w:asciiTheme="minorHAnsi" w:hAnsiTheme="minorHAnsi"/>
            <w:sz w:val="22"/>
            <w:lang w:val="en-US"/>
          </w:rPr>
          <w:t xml:space="preserve">, </w:t>
        </w:r>
      </w:ins>
      <w:r w:rsidRPr="00031FA7">
        <w:rPr>
          <w:rFonts w:asciiTheme="minorHAnsi" w:hAnsiTheme="minorHAnsi"/>
          <w:sz w:val="22"/>
          <w:lang w:val="en-US"/>
        </w:rPr>
        <w:t xml:space="preserve">flattened </w:t>
      </w:r>
      <w:del w:id="211" w:author="Erskine, Lynda [2]" w:date="2019-08-06T14:17:00Z">
        <w:r w:rsidRPr="00031FA7" w:rsidDel="007B5804">
          <w:rPr>
            <w:rFonts w:asciiTheme="minorHAnsi" w:hAnsiTheme="minorHAnsi"/>
            <w:sz w:val="22"/>
            <w:lang w:val="en-US"/>
          </w:rPr>
          <w:delText>by making 4 cuts at dorsal, nasal, ventral temporal area</w:delText>
        </w:r>
      </w:del>
      <w:ins w:id="212" w:author="Erskine, Lynda [2]" w:date="2019-08-06T14:17:00Z">
        <w:r w:rsidRPr="00031FA7">
          <w:rPr>
            <w:rFonts w:asciiTheme="minorHAnsi" w:hAnsiTheme="minorHAnsi"/>
            <w:sz w:val="22"/>
            <w:lang w:val="en-US"/>
          </w:rPr>
          <w:t>and the peripheral dorsal temporal or ventrotemp</w:t>
        </w:r>
      </w:ins>
      <w:r w:rsidRPr="00031FA7">
        <w:rPr>
          <w:rFonts w:asciiTheme="minorHAnsi" w:hAnsiTheme="minorHAnsi"/>
          <w:sz w:val="22"/>
          <w:lang w:val="en-US"/>
        </w:rPr>
        <w:t>o</w:t>
      </w:r>
      <w:ins w:id="213" w:author="Erskine, Lynda [2]" w:date="2019-08-06T14:17:00Z">
        <w:r w:rsidRPr="00031FA7">
          <w:rPr>
            <w:rFonts w:asciiTheme="minorHAnsi" w:hAnsiTheme="minorHAnsi"/>
            <w:sz w:val="22"/>
            <w:lang w:val="en-US"/>
          </w:rPr>
          <w:t>ral retin</w:t>
        </w:r>
      </w:ins>
      <w:ins w:id="214" w:author="Erskine, Lynda [2]" w:date="2019-08-06T14:18:00Z">
        <w:r w:rsidRPr="00031FA7">
          <w:rPr>
            <w:rFonts w:asciiTheme="minorHAnsi" w:hAnsiTheme="minorHAnsi"/>
            <w:sz w:val="22"/>
            <w:lang w:val="en-US"/>
          </w:rPr>
          <w:t>a dissected and cultured in a collagen gel either alone or at a short distance (100 – 300 µm</w:t>
        </w:r>
      </w:ins>
      <w:ins w:id="215" w:author="Erskine, Lynda [2]" w:date="2019-08-06T14:19:00Z">
        <w:r w:rsidRPr="00031FA7">
          <w:rPr>
            <w:rFonts w:asciiTheme="minorHAnsi" w:hAnsiTheme="minorHAnsi"/>
            <w:sz w:val="22"/>
            <w:lang w:val="en-US"/>
          </w:rPr>
          <w:t>)</w:t>
        </w:r>
      </w:ins>
      <w:ins w:id="216" w:author="Erskine, Lynda [2]" w:date="2019-08-06T14:18:00Z">
        <w:r w:rsidRPr="00031FA7">
          <w:rPr>
            <w:rFonts w:asciiTheme="minorHAnsi" w:hAnsiTheme="minorHAnsi"/>
            <w:sz w:val="22"/>
            <w:lang w:val="en-US"/>
          </w:rPr>
          <w:t xml:space="preserve"> from ventral diencephalon meninges from the sam</w:t>
        </w:r>
      </w:ins>
      <w:ins w:id="217" w:author="Erskine, Lynda [2]" w:date="2019-08-06T14:19:00Z">
        <w:r w:rsidRPr="00031FA7">
          <w:rPr>
            <w:rFonts w:asciiTheme="minorHAnsi" w:hAnsiTheme="minorHAnsi"/>
            <w:sz w:val="22"/>
            <w:lang w:val="en-US"/>
          </w:rPr>
          <w:t>e</w:t>
        </w:r>
      </w:ins>
      <w:ins w:id="218" w:author="Erskine, Lynda [2]" w:date="2019-08-06T14:18:00Z">
        <w:r w:rsidRPr="00031FA7">
          <w:rPr>
            <w:rFonts w:asciiTheme="minorHAnsi" w:hAnsiTheme="minorHAnsi"/>
            <w:sz w:val="22"/>
            <w:lang w:val="en-US"/>
          </w:rPr>
          <w:t xml:space="preserve"> embryos</w:t>
        </w:r>
      </w:ins>
      <w:r w:rsidRPr="00031FA7">
        <w:rPr>
          <w:rFonts w:asciiTheme="minorHAnsi" w:hAnsiTheme="minorHAnsi"/>
          <w:sz w:val="22"/>
          <w:lang w:val="en-US"/>
        </w:rPr>
        <w:t xml:space="preserve">. </w:t>
      </w:r>
      <w:del w:id="219" w:author="Erskine, Lynda [2]" w:date="2019-08-06T14:19:00Z">
        <w:r w:rsidRPr="00031FA7" w:rsidDel="007B5804">
          <w:rPr>
            <w:rFonts w:asciiTheme="minorHAnsi" w:hAnsiTheme="minorHAnsi"/>
            <w:sz w:val="22"/>
            <w:lang w:val="en-US"/>
          </w:rPr>
          <w:delText xml:space="preserve">The dorsotemporal (DT)and ventrotemporal (VT) regions were excised and cultured on collagen gel with or without ventral meninges for 24h. </w:delText>
        </w:r>
      </w:del>
      <w:r w:rsidRPr="00031FA7">
        <w:rPr>
          <w:rFonts w:asciiTheme="minorHAnsi" w:hAnsiTheme="minorHAnsi"/>
          <w:sz w:val="22"/>
          <w:lang w:val="en-US"/>
        </w:rPr>
        <w:t xml:space="preserve">OD – optic disc. </w:t>
      </w:r>
      <w:r w:rsidRPr="00031FA7">
        <w:rPr>
          <w:rFonts w:asciiTheme="minorHAnsi" w:hAnsiTheme="minorHAnsi"/>
          <w:b/>
          <w:sz w:val="22"/>
          <w:lang w:val="en-US"/>
        </w:rPr>
        <w:t>B</w:t>
      </w:r>
      <w:r w:rsidRPr="00031FA7">
        <w:rPr>
          <w:rFonts w:asciiTheme="minorHAnsi" w:hAnsiTheme="minorHAnsi"/>
          <w:sz w:val="22"/>
          <w:lang w:val="en-US"/>
        </w:rPr>
        <w:t xml:space="preserve"> – Image processing. Images were processed in ImageJ by subtracting the explant area and measuring outgrowth area. </w:t>
      </w:r>
      <w:r w:rsidRPr="00031FA7">
        <w:rPr>
          <w:rFonts w:asciiTheme="minorHAnsi" w:hAnsiTheme="minorHAnsi"/>
          <w:b/>
          <w:sz w:val="22"/>
          <w:lang w:val="en-US"/>
        </w:rPr>
        <w:t>C</w:t>
      </w:r>
      <w:r w:rsidRPr="00031FA7">
        <w:rPr>
          <w:rFonts w:asciiTheme="minorHAnsi" w:hAnsiTheme="minorHAnsi"/>
          <w:sz w:val="22"/>
          <w:lang w:val="en-US"/>
        </w:rPr>
        <w:t xml:space="preserve"> – </w:t>
      </w:r>
      <w:del w:id="220" w:author="Erskine, Lynda [2]" w:date="2019-08-06T14:19:00Z">
        <w:r w:rsidRPr="00031FA7" w:rsidDel="007B5804">
          <w:rPr>
            <w:rFonts w:asciiTheme="minorHAnsi" w:hAnsiTheme="minorHAnsi"/>
            <w:sz w:val="22"/>
            <w:lang w:val="en-US"/>
          </w:rPr>
          <w:delText>Outgrowth from the</w:delText>
        </w:r>
      </w:del>
      <w:ins w:id="221" w:author="Erskine, Lynda [2]" w:date="2019-08-06T14:19:00Z">
        <w:r w:rsidRPr="00031FA7">
          <w:rPr>
            <w:rFonts w:asciiTheme="minorHAnsi" w:hAnsiTheme="minorHAnsi"/>
            <w:sz w:val="22"/>
            <w:lang w:val="en-US"/>
          </w:rPr>
          <w:t>representative examples of</w:t>
        </w:r>
      </w:ins>
      <w:r w:rsidRPr="00031FA7">
        <w:rPr>
          <w:rFonts w:asciiTheme="minorHAnsi" w:hAnsiTheme="minorHAnsi"/>
          <w:sz w:val="22"/>
          <w:lang w:val="en-US"/>
        </w:rPr>
        <w:t xml:space="preserve"> ventrotemporal and dorsotemporal </w:t>
      </w:r>
      <w:del w:id="222" w:author="Erskine, Lynda [2]" w:date="2019-08-06T14:19:00Z">
        <w:r w:rsidRPr="00031FA7" w:rsidDel="007B5804">
          <w:rPr>
            <w:rFonts w:asciiTheme="minorHAnsi" w:hAnsiTheme="minorHAnsi"/>
            <w:sz w:val="22"/>
            <w:lang w:val="en-US"/>
          </w:rPr>
          <w:delText xml:space="preserve">regions </w:delText>
        </w:r>
      </w:del>
      <w:ins w:id="223" w:author="Erskine, Lynda [2]" w:date="2019-08-06T14:19:00Z">
        <w:r w:rsidRPr="00031FA7">
          <w:rPr>
            <w:rFonts w:asciiTheme="minorHAnsi" w:hAnsiTheme="minorHAnsi"/>
            <w:sz w:val="22"/>
            <w:lang w:val="en-US"/>
          </w:rPr>
          <w:t xml:space="preserve">retinal explants cultured </w:t>
        </w:r>
      </w:ins>
      <w:ins w:id="224" w:author="Erskine, Lynda [2]" w:date="2019-08-06T14:20:00Z">
        <w:r w:rsidRPr="00031FA7">
          <w:rPr>
            <w:rFonts w:asciiTheme="minorHAnsi" w:hAnsiTheme="minorHAnsi"/>
            <w:sz w:val="22"/>
            <w:lang w:val="en-US"/>
          </w:rPr>
          <w:t>i</w:t>
        </w:r>
      </w:ins>
      <w:del w:id="225" w:author="Erskine, Lynda [2]" w:date="2019-08-06T14:19:00Z">
        <w:r w:rsidRPr="00031FA7" w:rsidDel="007B5804">
          <w:rPr>
            <w:rFonts w:asciiTheme="minorHAnsi" w:hAnsiTheme="minorHAnsi"/>
            <w:sz w:val="22"/>
            <w:lang w:val="en-US"/>
          </w:rPr>
          <w:delText>i</w:delText>
        </w:r>
      </w:del>
      <w:r w:rsidRPr="00031FA7">
        <w:rPr>
          <w:rFonts w:asciiTheme="minorHAnsi" w:hAnsiTheme="minorHAnsi"/>
          <w:sz w:val="22"/>
          <w:lang w:val="en-US"/>
        </w:rPr>
        <w:t xml:space="preserve">n the presence and absence of meninges. Scale bars (B, C) – 200µm. </w:t>
      </w:r>
      <w:r w:rsidRPr="00031FA7">
        <w:rPr>
          <w:rFonts w:asciiTheme="minorHAnsi" w:hAnsiTheme="minorHAnsi"/>
          <w:b/>
          <w:sz w:val="22"/>
          <w:lang w:val="en-US"/>
        </w:rPr>
        <w:t>D</w:t>
      </w:r>
      <w:r w:rsidRPr="00031FA7">
        <w:rPr>
          <w:rFonts w:asciiTheme="minorHAnsi" w:hAnsiTheme="minorHAnsi"/>
          <w:sz w:val="22"/>
          <w:lang w:val="en-US"/>
        </w:rPr>
        <w:t xml:space="preserve"> – </w:t>
      </w:r>
      <w:del w:id="226" w:author="Erskine, Lynda [2]" w:date="2019-08-06T14:20:00Z">
        <w:r w:rsidRPr="00031FA7" w:rsidDel="007B5804">
          <w:rPr>
            <w:rFonts w:asciiTheme="minorHAnsi" w:hAnsiTheme="minorHAnsi"/>
            <w:sz w:val="22"/>
            <w:lang w:val="en-US"/>
          </w:rPr>
          <w:delText xml:space="preserve">Average </w:delText>
        </w:r>
      </w:del>
      <w:ins w:id="227" w:author="Erskine, Lynda [2]" w:date="2019-08-06T14:20:00Z">
        <w:r w:rsidRPr="00031FA7">
          <w:rPr>
            <w:rFonts w:asciiTheme="minorHAnsi" w:hAnsiTheme="minorHAnsi"/>
            <w:sz w:val="22"/>
            <w:lang w:val="en-US"/>
          </w:rPr>
          <w:t xml:space="preserve">Mean ± s.e.m. </w:t>
        </w:r>
      </w:ins>
      <w:r w:rsidRPr="00031FA7">
        <w:rPr>
          <w:rFonts w:asciiTheme="minorHAnsi" w:hAnsiTheme="minorHAnsi"/>
          <w:sz w:val="22"/>
          <w:lang w:val="en-US"/>
        </w:rPr>
        <w:t xml:space="preserve">axon outgrowth </w:t>
      </w:r>
      <w:del w:id="228" w:author="Erskine, Lynda [2]" w:date="2019-08-06T14:20:00Z">
        <w:r w:rsidRPr="00031FA7" w:rsidDel="007B5804">
          <w:rPr>
            <w:rFonts w:asciiTheme="minorHAnsi" w:hAnsiTheme="minorHAnsi"/>
            <w:sz w:val="22"/>
            <w:lang w:val="en-US"/>
          </w:rPr>
          <w:delText>comparison</w:delText>
        </w:r>
      </w:del>
      <w:ins w:id="229" w:author="Erskine, Lynda [2]" w:date="2019-08-06T14:20:00Z">
        <w:r w:rsidRPr="00031FA7">
          <w:rPr>
            <w:rFonts w:asciiTheme="minorHAnsi" w:hAnsiTheme="minorHAnsi"/>
            <w:sz w:val="22"/>
            <w:lang w:val="en-US"/>
          </w:rPr>
          <w:t>from dorsotemporal (DT) or ventrotemporal (VT</w:t>
        </w:r>
      </w:ins>
      <w:r w:rsidRPr="00031FA7">
        <w:rPr>
          <w:rFonts w:asciiTheme="minorHAnsi" w:hAnsiTheme="minorHAnsi"/>
          <w:sz w:val="22"/>
          <w:lang w:val="en-US"/>
        </w:rPr>
        <w:t>)</w:t>
      </w:r>
      <w:ins w:id="230" w:author="Erskine, Lynda [2]" w:date="2019-08-06T14:20:00Z">
        <w:r w:rsidRPr="00031FA7">
          <w:rPr>
            <w:rFonts w:asciiTheme="minorHAnsi" w:hAnsiTheme="minorHAnsi"/>
            <w:sz w:val="22"/>
            <w:lang w:val="en-US"/>
          </w:rPr>
          <w:t xml:space="preserve"> retinal explants cultured in the presence or absence of ventral diecenp</w:t>
        </w:r>
      </w:ins>
      <w:r w:rsidRPr="00031FA7">
        <w:rPr>
          <w:rFonts w:asciiTheme="minorHAnsi" w:hAnsiTheme="minorHAnsi"/>
          <w:sz w:val="22"/>
          <w:lang w:val="en-US"/>
        </w:rPr>
        <w:t>h</w:t>
      </w:r>
      <w:ins w:id="231" w:author="Erskine, Lynda [2]" w:date="2019-08-06T14:20:00Z">
        <w:r w:rsidRPr="00031FA7">
          <w:rPr>
            <w:rFonts w:asciiTheme="minorHAnsi" w:hAnsiTheme="minorHAnsi"/>
            <w:sz w:val="22"/>
            <w:lang w:val="en-US"/>
          </w:rPr>
          <w:t>alone meninges.</w:t>
        </w:r>
      </w:ins>
      <w:del w:id="232" w:author="Erskine, Lynda [2]" w:date="2019-08-06T14:20:00Z">
        <w:r w:rsidRPr="00031FA7" w:rsidDel="007B5804">
          <w:rPr>
            <w:rFonts w:asciiTheme="minorHAnsi" w:hAnsiTheme="minorHAnsi"/>
            <w:sz w:val="22"/>
            <w:lang w:val="en-US"/>
          </w:rPr>
          <w:delText>, error bars – SEM</w:delText>
        </w:r>
      </w:del>
      <w:r w:rsidRPr="00031FA7">
        <w:rPr>
          <w:rFonts w:asciiTheme="minorHAnsi" w:hAnsiTheme="minorHAnsi"/>
          <w:sz w:val="22"/>
          <w:lang w:val="en-US"/>
        </w:rPr>
        <w:t xml:space="preserve">, </w:t>
      </w:r>
      <w:del w:id="233" w:author="Erskine, Lynda [2]" w:date="2019-08-06T14:21:00Z">
        <w:r w:rsidRPr="00031FA7" w:rsidDel="007B5804">
          <w:rPr>
            <w:rFonts w:asciiTheme="minorHAnsi" w:hAnsiTheme="minorHAnsi"/>
            <w:sz w:val="22"/>
            <w:lang w:val="en-US"/>
          </w:rPr>
          <w:delText>n shown at base of columns</w:delText>
        </w:r>
      </w:del>
      <w:ins w:id="234" w:author="Erskine, Lynda [2]" w:date="2019-08-06T14:21:00Z">
        <w:r w:rsidRPr="00031FA7">
          <w:rPr>
            <w:rFonts w:asciiTheme="minorHAnsi" w:hAnsiTheme="minorHAnsi"/>
            <w:sz w:val="22"/>
            <w:lang w:val="en-US"/>
          </w:rPr>
          <w:t>Numbers on bars indicate numbers of explants analysed from 2 independent experiments</w:t>
        </w:r>
      </w:ins>
      <w:r w:rsidRPr="00031FA7">
        <w:rPr>
          <w:rFonts w:asciiTheme="minorHAnsi" w:hAnsiTheme="minorHAnsi"/>
          <w:sz w:val="22"/>
          <w:lang w:val="en-US"/>
        </w:rPr>
        <w:t>.   Normal distribution confirmed by Anderson-Darling normality test, p values calculated with one-way ANOVA. Ns – not significant.</w:t>
      </w:r>
    </w:p>
    <w:p w14:paraId="42FFF408" w14:textId="77777777" w:rsidR="00667CA8" w:rsidRDefault="00667CA8">
      <w:pPr>
        <w:spacing w:line="276" w:lineRule="auto"/>
        <w:jc w:val="left"/>
        <w:rPr>
          <w:rFonts w:asciiTheme="minorHAnsi" w:hAnsiTheme="minorHAnsi"/>
          <w:sz w:val="22"/>
          <w:lang w:val="en-US"/>
        </w:rPr>
      </w:pPr>
      <w:r>
        <w:rPr>
          <w:rFonts w:asciiTheme="minorHAnsi" w:hAnsiTheme="minorHAnsi"/>
          <w:sz w:val="22"/>
          <w:lang w:val="en-US"/>
        </w:rPr>
        <w:lastRenderedPageBreak/>
        <w:br w:type="page"/>
      </w:r>
    </w:p>
    <w:p w14:paraId="0B49E473" w14:textId="77777777" w:rsidR="008B10D4" w:rsidRDefault="008B10D4" w:rsidP="008B10D4">
      <w:pPr>
        <w:pStyle w:val="Heading1"/>
        <w:rPr>
          <w:rFonts w:eastAsia="Times New Roman"/>
          <w:lang w:val="en-GB"/>
        </w:rPr>
      </w:pPr>
      <w:bookmarkStart w:id="235" w:name="_Discussion"/>
      <w:bookmarkEnd w:id="235"/>
      <w:r w:rsidRPr="008B10D4">
        <w:rPr>
          <w:rFonts w:eastAsia="Times New Roman"/>
          <w:lang w:val="en-GB"/>
        </w:rPr>
        <w:lastRenderedPageBreak/>
        <w:t>Discussion</w:t>
      </w:r>
    </w:p>
    <w:p w14:paraId="2CCDBFBC" w14:textId="77777777" w:rsidR="008B10D4" w:rsidRPr="008B10D4" w:rsidRDefault="008B10D4" w:rsidP="008B10D4">
      <w:pPr>
        <w:rPr>
          <w:lang w:val="en-GB"/>
        </w:rPr>
      </w:pPr>
      <w:r w:rsidRPr="008B10D4">
        <w:rPr>
          <w:lang w:val="en-GB"/>
        </w:rPr>
        <w:t xml:space="preserve">Various guidance signals are required for correct brain development. Many developmental cues have been discovered, however one potential signalling vector, the meninges, is yet to be fully investigated. The meninges are highly vascularised and secrete variety of factors in close proximity to the developing brain suggesting they might play a role in guiding its development. The development of the optic pathway - a highly stereotypical, complex structure in close proximity to the ventral meninges was investigated. </w:t>
      </w:r>
    </w:p>
    <w:p w14:paraId="6C414C5C" w14:textId="77777777" w:rsidR="008B10D4" w:rsidRPr="008B10D4" w:rsidRDefault="008B10D4" w:rsidP="008B10D4">
      <w:pPr>
        <w:rPr>
          <w:lang w:val="en-GB"/>
        </w:rPr>
      </w:pPr>
      <w:r w:rsidRPr="008B10D4">
        <w:rPr>
          <w:lang w:val="en-GB"/>
        </w:rPr>
        <w:t xml:space="preserve">Using </w:t>
      </w:r>
      <w:r w:rsidRPr="008B10D4">
        <w:rPr>
          <w:i/>
          <w:lang w:val="en-GB"/>
        </w:rPr>
        <w:t>in situ</w:t>
      </w:r>
      <w:r w:rsidRPr="008B10D4">
        <w:rPr>
          <w:lang w:val="en-GB"/>
        </w:rPr>
        <w:t xml:space="preserve"> hybridisation, we looked at the expression of the meningeal factors: Igf2, Tgfb1, Bmp7 and Sema6A in mouse embryos coronal head sections to determine if they are expressed near the optic chiasm at the midpoint of its development (E15.5). Pre-existing data for other factors (Sema3A) in comparable set up (E14.5) was also analysed.</w:t>
      </w:r>
    </w:p>
    <w:p w14:paraId="201B670D" w14:textId="3A466A32" w:rsidR="008B10D4" w:rsidRPr="008B10D4" w:rsidRDefault="008B10D4" w:rsidP="00A72F95">
      <w:pPr>
        <w:pStyle w:val="Heading2"/>
        <w:rPr>
          <w:rFonts w:eastAsia="Times New Roman"/>
          <w:lang w:val="en-GB"/>
        </w:rPr>
      </w:pPr>
      <w:r w:rsidRPr="008B10D4">
        <w:rPr>
          <w:rFonts w:eastAsia="Times New Roman"/>
          <w:lang w:val="en-GB"/>
        </w:rPr>
        <w:t>Igf2</w:t>
      </w:r>
      <w:r w:rsidR="00A72F95">
        <w:rPr>
          <w:rFonts w:eastAsia="Times New Roman"/>
          <w:lang w:val="en-GB"/>
        </w:rPr>
        <w:t>, Tgfb1, Bmp7, Sema6a and Sema3a</w:t>
      </w:r>
      <w:r w:rsidRPr="008B10D4">
        <w:rPr>
          <w:rFonts w:eastAsia="Times New Roman"/>
          <w:lang w:val="en-GB"/>
        </w:rPr>
        <w:t xml:space="preserve"> all expressed in the ventral meninges.  </w:t>
      </w:r>
    </w:p>
    <w:p w14:paraId="66FE1329" w14:textId="77777777" w:rsidR="008B10D4" w:rsidRPr="008B10D4" w:rsidRDefault="008B10D4" w:rsidP="008B10D4">
      <w:pPr>
        <w:rPr>
          <w:lang w:val="en-GB"/>
        </w:rPr>
      </w:pPr>
      <w:r w:rsidRPr="008B10D4">
        <w:rPr>
          <w:lang w:val="en-GB"/>
        </w:rPr>
        <w:t xml:space="preserve">All factors except Sema3A were expressed in the ventral diencephalon adjacent to the optic chiasm. However, the staining Tgfb1 was inconsistent and given the limited n number further testing with a fresh probe would be required to confirm its expression. Most notably, Igf2, Tgfb1, Bmp7, Sema6A and Sema3A, were all expressed in the ventral meninges in close proximity to the optic chiasm. This is in line with the hypothesis that those factors are secreted from the meninges in a time and location that would make it possible for them to influence the optic chiasm formation. </w:t>
      </w:r>
    </w:p>
    <w:p w14:paraId="3C31FF5C" w14:textId="77777777" w:rsidR="008B10D4" w:rsidRPr="008B10D4" w:rsidRDefault="008B10D4" w:rsidP="008B10D4">
      <w:pPr>
        <w:rPr>
          <w:lang w:val="en-GB"/>
        </w:rPr>
      </w:pPr>
      <w:r w:rsidRPr="008B10D4">
        <w:rPr>
          <w:lang w:val="en-GB"/>
        </w:rPr>
        <w:lastRenderedPageBreak/>
        <w:t>Sema6a was expressed dorsal to the optic chiasm while Sema3a was found at the ventral surface, suggesting those two factors could be acting in combination to prevent axonal wandering ventrally and dorsally. Additionally, Sema3a repels glial precursor cells away from the optic chiasm (</w:t>
      </w:r>
      <w:r w:rsidRPr="008B10D4">
        <w:rPr>
          <w:lang w:val="en-US"/>
        </w:rPr>
        <w:t>Sugimoto et al., 2001</w:t>
      </w:r>
      <w:r w:rsidRPr="008B10D4">
        <w:rPr>
          <w:lang w:val="en-GB"/>
        </w:rPr>
        <w:t xml:space="preserve">). The Sema receptor Neuropilin 1 is found in contralateral RGC axons, the crossing appears to be mediated by VEGF ligand (Erskine </w:t>
      </w:r>
      <w:r w:rsidRPr="008B10D4">
        <w:rPr>
          <w:i/>
          <w:lang w:val="en-GB"/>
        </w:rPr>
        <w:t>et al.</w:t>
      </w:r>
      <w:r w:rsidRPr="008B10D4">
        <w:rPr>
          <w:lang w:val="en-GB"/>
        </w:rPr>
        <w:t xml:space="preserve">, 2011) and point mutation preventing Sema binding of Neuropilin 1 does not lead to optic chiasm defects (Gu </w:t>
      </w:r>
      <w:r w:rsidRPr="008B10D4">
        <w:rPr>
          <w:i/>
          <w:lang w:val="en-GB"/>
        </w:rPr>
        <w:t>et al.</w:t>
      </w:r>
      <w:r w:rsidRPr="008B10D4">
        <w:rPr>
          <w:lang w:val="en-GB"/>
        </w:rPr>
        <w:t xml:space="preserve">, 2003). </w:t>
      </w:r>
    </w:p>
    <w:p w14:paraId="651E42BD" w14:textId="77777777" w:rsidR="008B10D4" w:rsidRPr="008B10D4" w:rsidRDefault="008B10D4" w:rsidP="008B10D4">
      <w:pPr>
        <w:rPr>
          <w:lang w:val="en-US"/>
        </w:rPr>
      </w:pPr>
      <w:r w:rsidRPr="008B10D4">
        <w:rPr>
          <w:lang w:val="en-GB"/>
        </w:rPr>
        <w:t>It is important to also identify potential mechanisms and receptors. Bmp7 mutant mice have very severe eye and renal malformations (</w:t>
      </w:r>
      <w:r w:rsidRPr="008B10D4">
        <w:rPr>
          <w:lang w:val="en-US"/>
        </w:rPr>
        <w:t>Dudley et al., 1995; Zouvelou et al., 2009).</w:t>
      </w:r>
      <w:r w:rsidRPr="008B10D4">
        <w:t xml:space="preserve"> </w:t>
      </w:r>
      <w:r w:rsidRPr="008B10D4">
        <w:rPr>
          <w:lang w:val="en-US"/>
        </w:rPr>
        <w:t xml:space="preserve">Bmp receptor 1b (Bmpr1b) is required for RGC cell survival and axon guidance in the retina (Liu, Wilson and Reh, 2003). Bmpr1b mutants exhibit eye malformations and reduced optic nerve size. However, Yan </w:t>
      </w:r>
      <w:r w:rsidRPr="008B10D4">
        <w:rPr>
          <w:i/>
          <w:lang w:val="en-US"/>
        </w:rPr>
        <w:t>et al.</w:t>
      </w:r>
      <w:r w:rsidRPr="008B10D4">
        <w:rPr>
          <w:lang w:val="en-US"/>
        </w:rPr>
        <w:t xml:space="preserve"> (2020) using anterograde tracing and found no defects in the crossing and fasciculation of axons at the optic chiasm, suggesting Bmpr1b does not affect axon guidance at the chiasm. </w:t>
      </w:r>
    </w:p>
    <w:p w14:paraId="0026C3F8" w14:textId="207424DF" w:rsidR="00A72F95" w:rsidRPr="00A72F95" w:rsidRDefault="008B10D4" w:rsidP="00A72F95">
      <w:pPr>
        <w:rPr>
          <w:lang w:val="en-US"/>
        </w:rPr>
      </w:pPr>
      <w:r w:rsidRPr="008B10D4">
        <w:rPr>
          <w:lang w:val="en-US"/>
        </w:rPr>
        <w:t xml:space="preserve">Igf2 showed very strong expression in the diencephalon and the ventral meninges. Furthermore, Igf2 is preferentially expressed by in the peripheral retina (Trimarchi, Cho and Cepko, 2009) and was found to be enriched in ipsilateral RGC projections (Wang, Marcucci, Cerullo and Mason, 2016). Taken together those findings make Igf2 a very strong candidate for further investigation into optic chiasm guidance.  Igf2 appears to be regulating </w:t>
      </w:r>
      <w:r w:rsidRPr="008B10D4">
        <w:rPr>
          <w:lang w:val="en-US"/>
        </w:rPr>
        <w:lastRenderedPageBreak/>
        <w:t xml:space="preserve">proliferation of radial glial cells via the Igf1r (Lehtinen et al., 2011; Bracko et al., 2012), however igf2 also binds Igf2r and the Insulin receptor A which might be of interest. </w:t>
      </w:r>
    </w:p>
    <w:p w14:paraId="68DF3960" w14:textId="77777777" w:rsidR="008B10D4" w:rsidRPr="008B10D4" w:rsidRDefault="008B10D4" w:rsidP="00A72F95">
      <w:pPr>
        <w:pStyle w:val="Heading2"/>
        <w:rPr>
          <w:rFonts w:eastAsia="Times New Roman"/>
          <w:lang w:val="en-GB"/>
        </w:rPr>
      </w:pPr>
      <w:r w:rsidRPr="008B10D4">
        <w:rPr>
          <w:rFonts w:eastAsia="Times New Roman"/>
          <w:lang w:val="en-GB"/>
        </w:rPr>
        <w:t>Igf2 and Bmp7 are expressed in the presumptive suprachiasmatic nucleus.</w:t>
      </w:r>
    </w:p>
    <w:p w14:paraId="2FBFEC6E" w14:textId="77777777" w:rsidR="008B10D4" w:rsidRPr="008B10D4" w:rsidRDefault="008B10D4" w:rsidP="008B10D4">
      <w:pPr>
        <w:rPr>
          <w:lang w:val="en-GB"/>
        </w:rPr>
      </w:pPr>
      <w:r w:rsidRPr="008B10D4">
        <w:rPr>
          <w:lang w:val="en-GB"/>
        </w:rPr>
        <w:t>Igf2 and Bmp7</w:t>
      </w:r>
      <w:r w:rsidRPr="008B10D4">
        <w:t xml:space="preserve"> </w:t>
      </w:r>
      <w:r w:rsidRPr="008B10D4">
        <w:rPr>
          <w:lang w:val="en-GB"/>
        </w:rPr>
        <w:t xml:space="preserve">showed very strong expression in the ventral diencephalon. The expression pattern was similar in shape and location to the suprachiasmatic nuclei. The suprachiasmatic nuclei function as an internal clock. They are innervated by special subpopulation of RGCs – intrinsically photo sensitive retinal ganglion cells (ipRGCs) that are not involved in image formation but instead synchronise the circadian rhythm with the light dark cycle </w:t>
      </w:r>
      <w:r w:rsidRPr="008B10D4">
        <w:rPr>
          <w:lang w:val="en-US"/>
        </w:rPr>
        <w:t>(Schmidt, Chen and Hattar, 2011)</w:t>
      </w:r>
      <w:r w:rsidRPr="008B10D4">
        <w:rPr>
          <w:lang w:val="en-GB"/>
        </w:rPr>
        <w:t>. To the best of our knowledge there has been no report of Igf2 or Bmp7 role in the development of the suprachiasmatic nuclei.</w:t>
      </w:r>
    </w:p>
    <w:p w14:paraId="70DE0D87" w14:textId="77777777" w:rsidR="008B10D4" w:rsidRPr="008B10D4" w:rsidRDefault="008B10D4" w:rsidP="008B10D4">
      <w:pPr>
        <w:rPr>
          <w:lang w:val="en-GB"/>
        </w:rPr>
      </w:pPr>
      <w:r w:rsidRPr="008B10D4">
        <w:rPr>
          <w:lang w:val="en-GB"/>
        </w:rPr>
        <w:t>To test whether Igf2 and Bmp7are in fact expressed in the suprachiasmatic nuclei at E15.5 we developed a novel protocol for double fluorescent in situ hybridisation staining.  Ror</w:t>
      </w:r>
      <w:r w:rsidRPr="008B10D4">
        <w:rPr>
          <w:rFonts w:cs="Calibri"/>
          <w:lang w:val="en-GB"/>
        </w:rPr>
        <w:t>α</w:t>
      </w:r>
      <w:r w:rsidRPr="008B10D4">
        <w:rPr>
          <w:lang w:val="en-GB"/>
        </w:rPr>
        <w:t xml:space="preserve"> was used as suprachiasmatic nucleus marker expressed at E15 together with a probe for either Igf2 or Bmp7. Unfortunately, the staining for Ror</w:t>
      </w:r>
      <w:r w:rsidRPr="008B10D4">
        <w:rPr>
          <w:rFonts w:cs="Calibri"/>
          <w:lang w:val="en-GB"/>
        </w:rPr>
        <w:t xml:space="preserve">α did not work well so no meaningful results could be extracted. Despite some auto-fluorescence, the Igf2 and Bmp7 fluorescence showed patterns similar to the conventional in situ method, suggesting that the fluorescent method works and repeating the </w:t>
      </w:r>
      <w:r w:rsidRPr="008B10D4">
        <w:rPr>
          <w:rFonts w:cs="Calibri"/>
          <w:lang w:val="en-GB"/>
        </w:rPr>
        <w:lastRenderedPageBreak/>
        <w:t xml:space="preserve">experiment with fresh </w:t>
      </w:r>
      <w:r w:rsidRPr="008B10D4">
        <w:rPr>
          <w:lang w:val="en-GB"/>
        </w:rPr>
        <w:t>Ror</w:t>
      </w:r>
      <w:r w:rsidRPr="008B10D4">
        <w:rPr>
          <w:rFonts w:cs="Calibri"/>
          <w:lang w:val="en-GB"/>
        </w:rPr>
        <w:t xml:space="preserve">α probe or switching to another suprachiasmatic nucleus marker (such Lhx) could give good results.     </w:t>
      </w:r>
    </w:p>
    <w:p w14:paraId="11B9DE85" w14:textId="77777777" w:rsidR="008B10D4" w:rsidRPr="008B10D4" w:rsidRDefault="008B10D4" w:rsidP="008B10D4">
      <w:pPr>
        <w:rPr>
          <w:lang w:val="en-GB"/>
        </w:rPr>
      </w:pPr>
      <w:r w:rsidRPr="008B10D4">
        <w:rPr>
          <w:lang w:val="en-GB"/>
        </w:rPr>
        <w:t xml:space="preserve">The suprachiasmatic nuclei in mice develop between E12 to E15 (Kabrita and Davis, 2008), however ipRGCs innervation only starts at birth. Therefore it seems unlikely Igf2 and Bmp7 are specific attractors of ipRGCs. They could be acting as placeholders inhibiting wrongful innervation by other cells. To check for a role of Igf2 and Bmp7 in ipRGCs innervation of the suprachiasmatic nuclei staining at the time around birth to check for expression changes would be recommended. Given the timing, it is also likely that Igf2 and Bmp7 are instead involved in the neuronal oscillations which begin at the suprachiasmatic nuclei at E15. Moreover, Igf2 has already been shown to be involved in oscillations in other parts of the hippocampus </w:t>
      </w:r>
      <w:r w:rsidRPr="008B10D4">
        <w:rPr>
          <w:lang w:val="en-US"/>
        </w:rPr>
        <w:t>(Dellapolla et al., 2017).</w:t>
      </w:r>
      <w:r w:rsidRPr="008B10D4">
        <w:rPr>
          <w:lang w:val="en-GB"/>
        </w:rPr>
        <w:t xml:space="preserve"> </w:t>
      </w:r>
    </w:p>
    <w:p w14:paraId="229A4C24" w14:textId="77777777" w:rsidR="008B10D4" w:rsidRPr="008B10D4" w:rsidRDefault="008B10D4" w:rsidP="00A72F95">
      <w:pPr>
        <w:pStyle w:val="Heading2"/>
        <w:rPr>
          <w:rFonts w:eastAsia="Times New Roman"/>
          <w:lang w:val="en-GB"/>
        </w:rPr>
      </w:pPr>
      <w:r w:rsidRPr="008B10D4">
        <w:rPr>
          <w:rFonts w:eastAsia="Times New Roman"/>
          <w:lang w:val="en-GB"/>
        </w:rPr>
        <w:t>Meninges did not influence axonal outgrowth in retinal explants culture</w:t>
      </w:r>
    </w:p>
    <w:p w14:paraId="6B60C7EB" w14:textId="77777777" w:rsidR="008B10D4" w:rsidRPr="008B10D4" w:rsidRDefault="008B10D4" w:rsidP="008B10D4">
      <w:pPr>
        <w:rPr>
          <w:lang w:val="en-GB"/>
        </w:rPr>
      </w:pPr>
      <w:r w:rsidRPr="008B10D4">
        <w:rPr>
          <w:lang w:val="en-GB"/>
        </w:rPr>
        <w:t xml:space="preserve">There is growing evidence the meninges are involved in brain development. Meninges promote proliferation and survival of radial glial cells in the frontal cortex </w:t>
      </w:r>
      <w:r w:rsidRPr="008B10D4">
        <w:rPr>
          <w:lang w:val="en-US"/>
        </w:rPr>
        <w:t>(Radakovits et al., 2009)</w:t>
      </w:r>
      <w:r w:rsidRPr="008B10D4">
        <w:rPr>
          <w:lang w:val="en-GB"/>
        </w:rPr>
        <w:t xml:space="preserve">. Meningeal secreted factor SDF1 stimulates migration of Cajal-Retzius cells etc. Meninges derived signals also participate in axon guidance of motor neurons in the spinal cord (Suter, DeLoughery and Jaworski, 2017). To see whether the meninges would influence the growth of RGCs we performed retinal explants on E15.5 mice and cultured them either in the presence or absence of ventral meninges explants from the same mice.  </w:t>
      </w:r>
      <w:r w:rsidRPr="008B10D4">
        <w:rPr>
          <w:lang w:val="en-GB"/>
        </w:rPr>
        <w:lastRenderedPageBreak/>
        <w:t xml:space="preserve">Previous data from the lab (Le Viet Hang, unpublished) showed significant increase in RGCs outgrowth from dorsonasal retinal explants in the presence of meninges compared to no meninges but no effect in the ventronasal explants. To expand on that data we used dorsotemporal and ventrotemporal explants for our experiment. No difference in outgrowth was observed in either dorsotemporal or ventrotemporal explants with or without meninges. It is possible the lack of effect was due to the limited n number. Another possibility is that the RGCs in the dorsonasal retina contain distinct receptors for some meningeal factor that is not present in RGCs in the rest of the retina. </w:t>
      </w:r>
    </w:p>
    <w:p w14:paraId="7AE26652" w14:textId="77777777" w:rsidR="008B10D4" w:rsidRPr="008B10D4" w:rsidRDefault="008B10D4" w:rsidP="00A72F95">
      <w:pPr>
        <w:pStyle w:val="Heading2"/>
        <w:rPr>
          <w:rFonts w:eastAsia="Times New Roman"/>
          <w:lang w:val="en-GB"/>
        </w:rPr>
      </w:pPr>
      <w:r w:rsidRPr="008B10D4">
        <w:rPr>
          <w:rFonts w:eastAsia="Times New Roman"/>
          <w:lang w:val="en-GB"/>
        </w:rPr>
        <w:t>Further studies</w:t>
      </w:r>
    </w:p>
    <w:p w14:paraId="4B96BB20" w14:textId="49CAD904" w:rsidR="005E0A4D" w:rsidRDefault="008B10D4" w:rsidP="00A72F95">
      <w:pPr>
        <w:rPr>
          <w:lang w:val="en-GB"/>
        </w:rPr>
      </w:pPr>
      <w:r w:rsidRPr="008B10D4">
        <w:rPr>
          <w:lang w:val="en-GB"/>
        </w:rPr>
        <w:t xml:space="preserve">Igf2, Tgfb1, Bmp7, Sema6A and Sema3A were expressed both in the ventral meninges and near the optic chiasm at the midpoint of its development. Further studies to identify the specific receptors for those factors that are expressed in the relevant location and time can give more light into their role in the optic chiasm. These could be followed by turning assays and specific knockout experiments. The Tgfb1 expression needs to be repeated for more consistent results before any conclusion could be made for that factor. The Igf2 and Bmp7 expression in the suprachiasmatic nuclei still needs to be confirmed by improvement of the fluorescent protocol. We did not see effect of the meninges, however larger sample size is required to make any meaningful conclusions. </w:t>
      </w:r>
    </w:p>
    <w:p w14:paraId="64D0963D" w14:textId="77777777" w:rsidR="005E0A4D" w:rsidRPr="005E0A4D" w:rsidRDefault="005E0A4D" w:rsidP="005E0A4D">
      <w:pPr>
        <w:pStyle w:val="Heading1"/>
      </w:pPr>
      <w:bookmarkStart w:id="236" w:name="_References"/>
      <w:bookmarkEnd w:id="236"/>
      <w:r w:rsidRPr="005E0A4D">
        <w:lastRenderedPageBreak/>
        <w:t>References</w:t>
      </w:r>
    </w:p>
    <w:p w14:paraId="37E070AB" w14:textId="77777777" w:rsidR="005E0A4D" w:rsidRPr="005E0A4D" w:rsidRDefault="005E0A4D" w:rsidP="005E0A4D">
      <w:pPr>
        <w:spacing w:line="360" w:lineRule="auto"/>
        <w:jc w:val="left"/>
        <w:rPr>
          <w:lang w:val="en-US"/>
        </w:rPr>
      </w:pPr>
      <w:r w:rsidRPr="005E0A4D">
        <w:rPr>
          <w:lang w:val="en-US"/>
        </w:rPr>
        <w:t xml:space="preserve">Altmann, C. and Brivanlou, A. (2001). Neural patterning in the vertebrate embryo. </w:t>
      </w:r>
      <w:r w:rsidRPr="005E0A4D">
        <w:rPr>
          <w:i/>
          <w:iCs/>
          <w:lang w:val="en-US"/>
        </w:rPr>
        <w:t>International Review of Cytology</w:t>
      </w:r>
      <w:r w:rsidRPr="005E0A4D">
        <w:rPr>
          <w:lang w:val="en-US"/>
        </w:rPr>
        <w:t>, 203, pp.447-482.</w:t>
      </w:r>
    </w:p>
    <w:p w14:paraId="384F2790" w14:textId="77777777" w:rsidR="005E0A4D" w:rsidRPr="005E0A4D" w:rsidRDefault="005E0A4D" w:rsidP="005E0A4D">
      <w:pPr>
        <w:spacing w:line="360" w:lineRule="auto"/>
        <w:jc w:val="left"/>
        <w:rPr>
          <w:lang w:val="en-GB"/>
        </w:rPr>
      </w:pPr>
      <w:r w:rsidRPr="005E0A4D">
        <w:rPr>
          <w:lang w:val="en-GB"/>
        </w:rPr>
        <w:t xml:space="preserve">Arakawa, Y., Bito, H., Furuyashiki, T., Tsuji, T., Takemoto-Kimura, S., Kimura, K., Nozaki, K., Hashimoto, N. and Narumiya, S. (2003). Control of axon elongation via an SDF-1α/Rho/mDia pathway in cultured cerebellar granule neurons. </w:t>
      </w:r>
      <w:r w:rsidRPr="005E0A4D">
        <w:rPr>
          <w:i/>
          <w:iCs/>
          <w:lang w:val="en-GB"/>
        </w:rPr>
        <w:t>The Journal of Cell Biology</w:t>
      </w:r>
      <w:r w:rsidRPr="005E0A4D">
        <w:rPr>
          <w:lang w:val="en-GB"/>
        </w:rPr>
        <w:t>, 161(2), pp.381-391.</w:t>
      </w:r>
    </w:p>
    <w:p w14:paraId="4FAD982D" w14:textId="77777777" w:rsidR="005E0A4D" w:rsidRPr="005E0A4D" w:rsidRDefault="005E0A4D" w:rsidP="005E0A4D">
      <w:pPr>
        <w:spacing w:line="360" w:lineRule="auto"/>
        <w:jc w:val="left"/>
        <w:rPr>
          <w:lang w:val="en-US"/>
        </w:rPr>
      </w:pPr>
      <w:r w:rsidRPr="005E0A4D">
        <w:rPr>
          <w:lang w:val="en-US"/>
        </w:rPr>
        <w:t xml:space="preserve">Augsburger, A., Schuchardt, A., Hoskins, S., Dodd, J. and Butler, S. (1999). BMPs as Mediators of Roof Plate Repulsion of Commissural Neurons. </w:t>
      </w:r>
      <w:r w:rsidRPr="005E0A4D">
        <w:rPr>
          <w:i/>
          <w:iCs/>
          <w:lang w:val="en-US"/>
        </w:rPr>
        <w:t>Neuron</w:t>
      </w:r>
      <w:r w:rsidRPr="005E0A4D">
        <w:rPr>
          <w:lang w:val="en-US"/>
        </w:rPr>
        <w:t>, 24(1), pp.127-141.</w:t>
      </w:r>
    </w:p>
    <w:p w14:paraId="51B3E085" w14:textId="77777777" w:rsidR="005E0A4D" w:rsidRPr="005E0A4D" w:rsidRDefault="005E0A4D" w:rsidP="005E0A4D">
      <w:pPr>
        <w:spacing w:line="360" w:lineRule="auto"/>
        <w:jc w:val="left"/>
        <w:rPr>
          <w:lang w:val="en-US"/>
        </w:rPr>
      </w:pPr>
      <w:r w:rsidRPr="005E0A4D">
        <w:rPr>
          <w:lang w:val="en-US"/>
        </w:rPr>
        <w:t xml:space="preserve">Bagnard, D., Lohrum, M., Uziel, D., Püschel, A. and Bolz, J. (1998). Semaphorins act as attractive and repulsive guidance signals during thedevelopment of cortical projections. </w:t>
      </w:r>
      <w:r w:rsidRPr="005E0A4D">
        <w:rPr>
          <w:i/>
          <w:lang w:val="en-US"/>
        </w:rPr>
        <w:t>Development,</w:t>
      </w:r>
      <w:r w:rsidRPr="005E0A4D">
        <w:rPr>
          <w:lang w:val="en-US"/>
        </w:rPr>
        <w:t xml:space="preserve"> 125, pp.5043-5053.</w:t>
      </w:r>
    </w:p>
    <w:p w14:paraId="7CB936EA" w14:textId="77777777" w:rsidR="005E0A4D" w:rsidRPr="005E0A4D" w:rsidRDefault="005E0A4D" w:rsidP="005E0A4D">
      <w:pPr>
        <w:spacing w:line="360" w:lineRule="auto"/>
        <w:jc w:val="left"/>
        <w:rPr>
          <w:lang w:val="en-US"/>
        </w:rPr>
      </w:pPr>
      <w:r w:rsidRPr="005E0A4D">
        <w:rPr>
          <w:lang w:val="en-US"/>
        </w:rPr>
        <w:t xml:space="preserve">Baker, J., Liu, J., Robertson, E. and Efstratiadis, A. (1993). Role of insulin-like growth factors in embryonic and postnatal growth. </w:t>
      </w:r>
      <w:r w:rsidRPr="005E0A4D">
        <w:rPr>
          <w:i/>
          <w:iCs/>
          <w:lang w:val="en-US"/>
        </w:rPr>
        <w:t>Cell</w:t>
      </w:r>
      <w:r w:rsidRPr="005E0A4D">
        <w:rPr>
          <w:lang w:val="en-US"/>
        </w:rPr>
        <w:t>, 75(1), pp.73-82.</w:t>
      </w:r>
    </w:p>
    <w:p w14:paraId="687C9EB9" w14:textId="77777777" w:rsidR="005E0A4D" w:rsidRPr="005E0A4D" w:rsidRDefault="005E0A4D" w:rsidP="005E0A4D">
      <w:pPr>
        <w:spacing w:line="360" w:lineRule="auto"/>
        <w:jc w:val="left"/>
        <w:rPr>
          <w:lang w:val="en-US"/>
        </w:rPr>
      </w:pPr>
      <w:r w:rsidRPr="005E0A4D">
        <w:rPr>
          <w:lang w:val="en-US"/>
        </w:rPr>
        <w:t xml:space="preserve">Beck, H., Drahushuk, K., Jacoby, D., Higgins, D. and Lein, P. (2001). Bone morphogenetic protein-5 (BMP-5) promotes dendritic growth in cultured sympathetic neurons. </w:t>
      </w:r>
      <w:r w:rsidRPr="005E0A4D">
        <w:rPr>
          <w:i/>
          <w:iCs/>
          <w:lang w:val="en-US"/>
        </w:rPr>
        <w:t>BMC Neuroscience</w:t>
      </w:r>
      <w:r w:rsidRPr="005E0A4D">
        <w:rPr>
          <w:lang w:val="en-US"/>
        </w:rPr>
        <w:t>, 2(1), pp.12.</w:t>
      </w:r>
    </w:p>
    <w:p w14:paraId="0FE218D2" w14:textId="77777777" w:rsidR="005E0A4D" w:rsidRPr="005E0A4D" w:rsidRDefault="005E0A4D" w:rsidP="005E0A4D">
      <w:pPr>
        <w:spacing w:line="360" w:lineRule="auto"/>
        <w:jc w:val="left"/>
        <w:rPr>
          <w:lang w:val="en-US"/>
        </w:rPr>
      </w:pPr>
      <w:r w:rsidRPr="005E0A4D">
        <w:rPr>
          <w:lang w:val="en-US"/>
        </w:rPr>
        <w:t xml:space="preserve">Birgbauer, E., Cowan, C. A., Sretavan, D. W., and Henkemeyer, M. (2000). Kinase independent function of EphB receptors in retinal axon pathfinding to the optic disc from dorsal but not ventral retina. </w:t>
      </w:r>
      <w:r w:rsidRPr="005E0A4D">
        <w:rPr>
          <w:i/>
          <w:lang w:val="en-US"/>
        </w:rPr>
        <w:t xml:space="preserve">Development, </w:t>
      </w:r>
      <w:r w:rsidRPr="005E0A4D">
        <w:rPr>
          <w:lang w:val="en-US"/>
        </w:rPr>
        <w:t>127, pp.1231–1241.</w:t>
      </w:r>
    </w:p>
    <w:p w14:paraId="6FDEDC32" w14:textId="77777777" w:rsidR="005E0A4D" w:rsidRPr="005E0A4D" w:rsidRDefault="005E0A4D" w:rsidP="005E0A4D">
      <w:pPr>
        <w:spacing w:line="360" w:lineRule="auto"/>
        <w:jc w:val="left"/>
        <w:rPr>
          <w:lang w:val="en-US"/>
        </w:rPr>
      </w:pPr>
      <w:r w:rsidRPr="005E0A4D">
        <w:rPr>
          <w:lang w:val="en-US"/>
        </w:rPr>
        <w:t xml:space="preserve">Bracko, O., Singer, T., Aigner, S., Knobloch, M., Winner, B., Ray, J., Clemenson, G., Suh, H., Couillard-Despres, S., Aigner, L., Gage, F. and Jessberger, S. (2012). Gene Expression Profiling of Neural Stem Cells and Their Neuronal Progeny Reveals IGF2 as a Regulator of Adult Hippocampal Neurogenesis. </w:t>
      </w:r>
      <w:r w:rsidRPr="005E0A4D">
        <w:rPr>
          <w:i/>
          <w:iCs/>
          <w:lang w:val="en-US"/>
        </w:rPr>
        <w:t>Journal of Neuroscience</w:t>
      </w:r>
      <w:r w:rsidRPr="005E0A4D">
        <w:rPr>
          <w:lang w:val="en-US"/>
        </w:rPr>
        <w:t>, 32(10), pp.3376-3387.</w:t>
      </w:r>
    </w:p>
    <w:p w14:paraId="53B254F0" w14:textId="77777777" w:rsidR="005E0A4D" w:rsidRPr="005E0A4D" w:rsidRDefault="005E0A4D" w:rsidP="005E0A4D">
      <w:pPr>
        <w:spacing w:line="360" w:lineRule="auto"/>
        <w:jc w:val="left"/>
        <w:rPr>
          <w:lang w:val="en-US"/>
        </w:rPr>
      </w:pPr>
      <w:r w:rsidRPr="005E0A4D">
        <w:rPr>
          <w:lang w:val="en-US"/>
        </w:rPr>
        <w:lastRenderedPageBreak/>
        <w:t xml:space="preserve">Brittis, P. A., and Silver, J. (1995). Multiple factors govern intraretinal axon guidance: A time-lapse study. </w:t>
      </w:r>
      <w:r w:rsidRPr="005E0A4D">
        <w:rPr>
          <w:i/>
          <w:lang w:val="en-US"/>
        </w:rPr>
        <w:t xml:space="preserve">Molecular and Cellular Neuroscience, </w:t>
      </w:r>
      <w:r w:rsidRPr="005E0A4D">
        <w:rPr>
          <w:lang w:val="en-US"/>
        </w:rPr>
        <w:t>6, pp.413–432.</w:t>
      </w:r>
    </w:p>
    <w:p w14:paraId="7B714EE1" w14:textId="77777777" w:rsidR="005E0A4D" w:rsidRPr="005E0A4D" w:rsidRDefault="005E0A4D" w:rsidP="005E0A4D">
      <w:pPr>
        <w:spacing w:line="360" w:lineRule="auto"/>
        <w:jc w:val="left"/>
        <w:rPr>
          <w:lang w:val="en-US"/>
        </w:rPr>
      </w:pPr>
      <w:r w:rsidRPr="005E0A4D">
        <w:rPr>
          <w:lang w:val="en-US"/>
        </w:rPr>
        <w:t xml:space="preserve">Brittis, P. A., Canning, D. R., and Silver, J. (1992). Chondroitin sulfate as a regulator of neuronal patterning in the retina. </w:t>
      </w:r>
      <w:r w:rsidRPr="005E0A4D">
        <w:rPr>
          <w:i/>
          <w:lang w:val="en-US"/>
        </w:rPr>
        <w:t xml:space="preserve">Science, </w:t>
      </w:r>
      <w:r w:rsidRPr="005E0A4D">
        <w:rPr>
          <w:lang w:val="en-US"/>
        </w:rPr>
        <w:t>255, pp.733–736.</w:t>
      </w:r>
    </w:p>
    <w:p w14:paraId="44EC09D2" w14:textId="77777777" w:rsidR="005E0A4D" w:rsidRPr="005E0A4D" w:rsidRDefault="005E0A4D" w:rsidP="005E0A4D">
      <w:pPr>
        <w:spacing w:line="360" w:lineRule="auto"/>
        <w:jc w:val="left"/>
        <w:rPr>
          <w:lang w:val="en-US"/>
        </w:rPr>
      </w:pPr>
      <w:r w:rsidRPr="005E0A4D">
        <w:rPr>
          <w:lang w:val="en-US"/>
        </w:rPr>
        <w:t xml:space="preserve">Butler, S. and Dodd, J. (2003). A Role for BMP Heterodimers in Roof Plate-Mediated Repulsion of Commissural Axons. </w:t>
      </w:r>
      <w:r w:rsidRPr="005E0A4D">
        <w:rPr>
          <w:i/>
          <w:iCs/>
          <w:lang w:val="en-US"/>
        </w:rPr>
        <w:t>Neuron</w:t>
      </w:r>
      <w:r w:rsidRPr="005E0A4D">
        <w:rPr>
          <w:lang w:val="en-US"/>
        </w:rPr>
        <w:t>, 38(3), pp.389-401.</w:t>
      </w:r>
    </w:p>
    <w:p w14:paraId="2E418F56" w14:textId="77777777" w:rsidR="005E0A4D" w:rsidRPr="005E0A4D" w:rsidRDefault="005E0A4D" w:rsidP="005E0A4D">
      <w:pPr>
        <w:spacing w:line="360" w:lineRule="auto"/>
        <w:jc w:val="left"/>
        <w:rPr>
          <w:lang w:val="en-US"/>
        </w:rPr>
      </w:pPr>
      <w:r w:rsidRPr="005E0A4D">
        <w:rPr>
          <w:lang w:val="en-US"/>
        </w:rPr>
        <w:t xml:space="preserve">Campbell, D., Regan, A., Lopez, J., Tannahill, D., Harris, W. and Holt, C. (2001). Semaphorin 3A Elicits Stage-Dependent Collapse, Turning, and Branching in Xenopus Retinal Growth Cones. </w:t>
      </w:r>
      <w:r w:rsidRPr="005E0A4D">
        <w:rPr>
          <w:i/>
          <w:iCs/>
          <w:lang w:val="en-US"/>
        </w:rPr>
        <w:t>The Journal of Neuroscience</w:t>
      </w:r>
      <w:r w:rsidRPr="005E0A4D">
        <w:rPr>
          <w:lang w:val="en-US"/>
        </w:rPr>
        <w:t>, 21(21), pp.8538-8547.</w:t>
      </w:r>
    </w:p>
    <w:p w14:paraId="2424AC1D" w14:textId="77777777" w:rsidR="005E0A4D" w:rsidRPr="005E0A4D" w:rsidRDefault="005E0A4D" w:rsidP="005E0A4D">
      <w:pPr>
        <w:spacing w:line="360" w:lineRule="auto"/>
        <w:jc w:val="left"/>
        <w:rPr>
          <w:lang w:val="en-GB"/>
        </w:rPr>
      </w:pPr>
      <w:r w:rsidRPr="005E0A4D">
        <w:rPr>
          <w:lang w:val="en-GB"/>
        </w:rPr>
        <w:t xml:space="preserve">Chalasani, S., Sabelko, K., Sunshine, M., Littman, D. and Raper, J. (2003). A Chemokine, SDF-1, Reduces the Effectiveness of Multiple Axonal Repellents and Is Required for Normal Axon Pathfinding. </w:t>
      </w:r>
      <w:r w:rsidRPr="005E0A4D">
        <w:rPr>
          <w:i/>
          <w:iCs/>
          <w:lang w:val="en-GB"/>
        </w:rPr>
        <w:t>The Journal of Neuroscience</w:t>
      </w:r>
      <w:r w:rsidRPr="005E0A4D">
        <w:rPr>
          <w:lang w:val="en-GB"/>
        </w:rPr>
        <w:t>, 23(4), pp.1360-1371.</w:t>
      </w:r>
    </w:p>
    <w:p w14:paraId="2DEB8E28" w14:textId="77777777" w:rsidR="005E0A4D" w:rsidRPr="005E0A4D" w:rsidRDefault="005E0A4D" w:rsidP="005E0A4D">
      <w:pPr>
        <w:spacing w:line="360" w:lineRule="auto"/>
        <w:jc w:val="left"/>
        <w:rPr>
          <w:lang w:val="en-GB"/>
        </w:rPr>
      </w:pPr>
      <w:r w:rsidRPr="005E0A4D">
        <w:rPr>
          <w:lang w:val="en-GB"/>
        </w:rPr>
        <w:t xml:space="preserve">Chalasani, S., Sabol, A., Xu, H., Gyda, M., Rasband, K., Granato, M., Chien, C. and Raper, J. (2007). Stromal Cell-Derived Factor-1 Antagonizes Slit/Robo Signaling In Vivo. </w:t>
      </w:r>
      <w:r w:rsidRPr="005E0A4D">
        <w:rPr>
          <w:i/>
          <w:iCs/>
          <w:lang w:val="en-GB"/>
        </w:rPr>
        <w:t>Journal of Neuroscience</w:t>
      </w:r>
      <w:r w:rsidRPr="005E0A4D">
        <w:rPr>
          <w:lang w:val="en-GB"/>
        </w:rPr>
        <w:t>, 27(5), pp.973-980.</w:t>
      </w:r>
    </w:p>
    <w:p w14:paraId="40B96228" w14:textId="77777777" w:rsidR="005E0A4D" w:rsidRPr="005E0A4D" w:rsidRDefault="005E0A4D" w:rsidP="005E0A4D">
      <w:pPr>
        <w:spacing w:line="360" w:lineRule="auto"/>
        <w:jc w:val="left"/>
        <w:rPr>
          <w:lang w:val="en-US"/>
        </w:rPr>
      </w:pPr>
      <w:r w:rsidRPr="005E0A4D">
        <w:rPr>
          <w:lang w:val="en-US"/>
        </w:rPr>
        <w:t xml:space="preserve">Charron, F. and Tessier-Lavigne, M. (2005). Novel brain wiring functions for classical morphogens: a role as graded positional cues in axon guidance. </w:t>
      </w:r>
      <w:r w:rsidRPr="005E0A4D">
        <w:rPr>
          <w:i/>
          <w:iCs/>
          <w:lang w:val="en-US"/>
        </w:rPr>
        <w:t>Development</w:t>
      </w:r>
      <w:r w:rsidRPr="005E0A4D">
        <w:rPr>
          <w:lang w:val="en-US"/>
        </w:rPr>
        <w:t>, 132(10), pp.2251-2262.</w:t>
      </w:r>
    </w:p>
    <w:p w14:paraId="22F77944" w14:textId="77777777" w:rsidR="005E0A4D" w:rsidRPr="005E0A4D" w:rsidRDefault="005E0A4D" w:rsidP="005E0A4D">
      <w:pPr>
        <w:spacing w:line="360" w:lineRule="auto"/>
        <w:jc w:val="left"/>
        <w:rPr>
          <w:lang w:val="en-US"/>
        </w:rPr>
      </w:pPr>
      <w:r w:rsidRPr="005E0A4D">
        <w:rPr>
          <w:lang w:val="en-US"/>
        </w:rPr>
        <w:t xml:space="preserve">Chen, D., Stern, S., Garcia-Osta, A., Saunier-Rebori, B., Pollonini, G., Bambah-Mukku, D., Blitzer, R. and Alberini, C. (2011). A critical role for IGF-II in memory consolidation and enhancement. </w:t>
      </w:r>
      <w:r w:rsidRPr="005E0A4D">
        <w:rPr>
          <w:i/>
          <w:iCs/>
          <w:lang w:val="en-US"/>
        </w:rPr>
        <w:t>Nature</w:t>
      </w:r>
      <w:r w:rsidRPr="005E0A4D">
        <w:rPr>
          <w:lang w:val="en-US"/>
        </w:rPr>
        <w:t>, 469(7331), pp.491-497.</w:t>
      </w:r>
    </w:p>
    <w:p w14:paraId="0AF3EC4A" w14:textId="77777777" w:rsidR="005E0A4D" w:rsidRPr="005E0A4D" w:rsidRDefault="005E0A4D" w:rsidP="005E0A4D">
      <w:pPr>
        <w:spacing w:line="360" w:lineRule="auto"/>
        <w:jc w:val="left"/>
        <w:rPr>
          <w:lang w:val="en-US"/>
        </w:rPr>
      </w:pPr>
      <w:r w:rsidRPr="005E0A4D">
        <w:rPr>
          <w:lang w:val="en-US"/>
        </w:rPr>
        <w:t xml:space="preserve">Chesnutt, C., Burrus, L., Brown, A. and Niswander, L. (2004). Coordinate regulation of neural tube patterning and proliferation by TGFβ and WNT activity. </w:t>
      </w:r>
      <w:r w:rsidRPr="005E0A4D">
        <w:rPr>
          <w:i/>
          <w:iCs/>
          <w:lang w:val="en-US"/>
        </w:rPr>
        <w:t>Developmental Biology</w:t>
      </w:r>
      <w:r w:rsidRPr="005E0A4D">
        <w:rPr>
          <w:lang w:val="en-US"/>
        </w:rPr>
        <w:t>, 274(2), pp.334-347.</w:t>
      </w:r>
    </w:p>
    <w:p w14:paraId="4ABC8A68" w14:textId="77777777" w:rsidR="005E0A4D" w:rsidRPr="005E0A4D" w:rsidRDefault="005E0A4D" w:rsidP="005E0A4D">
      <w:pPr>
        <w:spacing w:line="360" w:lineRule="auto"/>
        <w:jc w:val="left"/>
        <w:rPr>
          <w:lang w:val="en-US"/>
        </w:rPr>
      </w:pPr>
      <w:r w:rsidRPr="005E0A4D">
        <w:rPr>
          <w:lang w:val="en-US"/>
        </w:rPr>
        <w:lastRenderedPageBreak/>
        <w:t xml:space="preserve">Cowey, A. and Perry, V. (1979). The projection of the temporal retina in rats, studied by retrograde transport of horseradish peroxidase. </w:t>
      </w:r>
      <w:r w:rsidRPr="005E0A4D">
        <w:rPr>
          <w:i/>
          <w:iCs/>
          <w:lang w:val="en-US"/>
        </w:rPr>
        <w:t>Experimental Brain Research</w:t>
      </w:r>
      <w:r w:rsidRPr="005E0A4D">
        <w:rPr>
          <w:lang w:val="en-US"/>
        </w:rPr>
        <w:t>, 35(3), pp 457–464.</w:t>
      </w:r>
    </w:p>
    <w:p w14:paraId="3E16821C" w14:textId="77777777" w:rsidR="005E0A4D" w:rsidRPr="005E0A4D" w:rsidRDefault="005E0A4D" w:rsidP="005E0A4D">
      <w:pPr>
        <w:spacing w:line="360" w:lineRule="auto"/>
        <w:jc w:val="left"/>
        <w:rPr>
          <w:lang w:val="en-US"/>
        </w:rPr>
      </w:pPr>
      <w:r w:rsidRPr="005E0A4D">
        <w:rPr>
          <w:lang w:val="en-US"/>
        </w:rPr>
        <w:t>Dasgupta, K. and Jeong, J. (2019). Developmental biology of the meninges. </w:t>
      </w:r>
      <w:r w:rsidRPr="005E0A4D">
        <w:rPr>
          <w:i/>
          <w:iCs/>
          <w:lang w:val="en-US"/>
        </w:rPr>
        <w:t>Genesis</w:t>
      </w:r>
      <w:r w:rsidRPr="005E0A4D">
        <w:rPr>
          <w:lang w:val="en-US"/>
        </w:rPr>
        <w:t>, 57(5), p.e23288.</w:t>
      </w:r>
    </w:p>
    <w:p w14:paraId="008A4D35" w14:textId="77777777" w:rsidR="005E0A4D" w:rsidRPr="005E0A4D" w:rsidRDefault="005E0A4D" w:rsidP="005E0A4D">
      <w:pPr>
        <w:spacing w:line="360" w:lineRule="auto"/>
        <w:jc w:val="left"/>
        <w:rPr>
          <w:lang w:val="de-DE"/>
        </w:rPr>
      </w:pPr>
      <w:r w:rsidRPr="005E0A4D">
        <w:rPr>
          <w:lang w:val="en-GB"/>
        </w:rPr>
        <w:t>Deiner, M., Kennedy, T., Fazeli, A., Serafini, T., Tessier-Lavigne, M. and Sretavan, D. (1997). Netrin-1 and DCC Mediate Axon Guidance Locally at the Optic Disc: Loss of Function Leads to Optic Nerve Hypoplasia. </w:t>
      </w:r>
      <w:r w:rsidRPr="005E0A4D">
        <w:rPr>
          <w:i/>
          <w:iCs/>
          <w:lang w:val="de-DE"/>
        </w:rPr>
        <w:t>Neuron</w:t>
      </w:r>
      <w:r w:rsidRPr="005E0A4D">
        <w:rPr>
          <w:lang w:val="de-DE"/>
        </w:rPr>
        <w:t>, 19(3), pp.575-589.</w:t>
      </w:r>
    </w:p>
    <w:p w14:paraId="54C0A658" w14:textId="77777777" w:rsidR="005E0A4D" w:rsidRPr="005E0A4D" w:rsidRDefault="005E0A4D" w:rsidP="005E0A4D">
      <w:pPr>
        <w:spacing w:line="360" w:lineRule="auto"/>
        <w:jc w:val="left"/>
        <w:rPr>
          <w:lang w:val="en-US"/>
        </w:rPr>
      </w:pPr>
      <w:r w:rsidRPr="005E0A4D">
        <w:rPr>
          <w:lang w:val="en-US"/>
        </w:rPr>
        <w:t xml:space="preserve">Dellapolla, A., Kloehn, I., Pancholi, H., Callif, B., Wertz, D., Rohr, K., Hurley, M., Baker, K., Hattar, S., Gilmartin, M. and Evans, J. (2017). Long days enhance recognition memory and increase insulin-like growth factor 2 in the hippocampus. </w:t>
      </w:r>
      <w:r w:rsidRPr="005E0A4D">
        <w:rPr>
          <w:i/>
          <w:iCs/>
          <w:lang w:val="en-US"/>
        </w:rPr>
        <w:t>Scientific Reports</w:t>
      </w:r>
      <w:r w:rsidRPr="005E0A4D">
        <w:rPr>
          <w:lang w:val="en-US"/>
        </w:rPr>
        <w:t>, 7(1).</w:t>
      </w:r>
    </w:p>
    <w:p w14:paraId="7DBA71BB" w14:textId="77777777" w:rsidR="005E0A4D" w:rsidRPr="005E0A4D" w:rsidRDefault="005E0A4D" w:rsidP="005E0A4D">
      <w:pPr>
        <w:spacing w:line="360" w:lineRule="auto"/>
        <w:jc w:val="left"/>
        <w:rPr>
          <w:lang w:val="en-US"/>
        </w:rPr>
      </w:pPr>
      <w:r w:rsidRPr="005E0A4D">
        <w:rPr>
          <w:lang w:val="en-US"/>
        </w:rPr>
        <w:t xml:space="preserve">Dudley, A., Lyons, K. and Robertson, E. (1995). A requirement for bone morphogenetic protein-7 during development of the mammalian kidney and eye. </w:t>
      </w:r>
      <w:r w:rsidRPr="005E0A4D">
        <w:rPr>
          <w:i/>
          <w:iCs/>
          <w:lang w:val="en-US"/>
        </w:rPr>
        <w:t>Genes and Development</w:t>
      </w:r>
      <w:r w:rsidRPr="005E0A4D">
        <w:rPr>
          <w:lang w:val="en-US"/>
        </w:rPr>
        <w:t>, 9(22), pp.2795-2807.</w:t>
      </w:r>
    </w:p>
    <w:p w14:paraId="74AA1096" w14:textId="77777777" w:rsidR="005E0A4D" w:rsidRPr="005E0A4D" w:rsidRDefault="005E0A4D" w:rsidP="005E0A4D">
      <w:pPr>
        <w:spacing w:line="360" w:lineRule="auto"/>
        <w:jc w:val="left"/>
        <w:rPr>
          <w:lang w:val="en-US"/>
        </w:rPr>
      </w:pPr>
      <w:r w:rsidRPr="005E0A4D">
        <w:rPr>
          <w:lang w:val="en-US"/>
        </w:rPr>
        <w:t xml:space="preserve">Erskine, L. and Herrera, E. (2014). Connecting the Retina to the Brain. </w:t>
      </w:r>
      <w:r w:rsidRPr="005E0A4D">
        <w:rPr>
          <w:i/>
          <w:iCs/>
          <w:lang w:val="en-US"/>
        </w:rPr>
        <w:t>ASN Neuro</w:t>
      </w:r>
      <w:r w:rsidRPr="005E0A4D">
        <w:rPr>
          <w:lang w:val="en-US"/>
        </w:rPr>
        <w:t>, 6(6), p.175909141456210.</w:t>
      </w:r>
    </w:p>
    <w:p w14:paraId="3B4B3BDC" w14:textId="77777777" w:rsidR="005E0A4D" w:rsidRPr="005E0A4D" w:rsidRDefault="005E0A4D" w:rsidP="005E0A4D">
      <w:pPr>
        <w:spacing w:line="360" w:lineRule="auto"/>
        <w:jc w:val="left"/>
        <w:rPr>
          <w:lang w:val="en-US"/>
        </w:rPr>
      </w:pPr>
      <w:r w:rsidRPr="005E0A4D">
        <w:rPr>
          <w:lang w:val="en-US"/>
        </w:rPr>
        <w:t xml:space="preserve">Erskine, L., François, U., Denti, L., Joyce, A., Tillo, M., Bruce, F., Vargesson, N. and Ruhrberg, C. (2017). VEGF-A and neuropilin 1 (NRP1) shape axon projections in the developing CNS via dual roles in neurons and blood vessels. </w:t>
      </w:r>
      <w:r w:rsidRPr="005E0A4D">
        <w:rPr>
          <w:i/>
          <w:iCs/>
          <w:lang w:val="en-US"/>
        </w:rPr>
        <w:t>Development</w:t>
      </w:r>
      <w:r w:rsidRPr="005E0A4D">
        <w:rPr>
          <w:lang w:val="en-US"/>
        </w:rPr>
        <w:t xml:space="preserve">, 144(13), pp.2504-2516. </w:t>
      </w:r>
    </w:p>
    <w:p w14:paraId="50443A04" w14:textId="77777777" w:rsidR="005E0A4D" w:rsidRPr="005E0A4D" w:rsidRDefault="005E0A4D" w:rsidP="005E0A4D">
      <w:pPr>
        <w:spacing w:line="360" w:lineRule="auto"/>
        <w:jc w:val="left"/>
        <w:rPr>
          <w:lang w:val="en-GB"/>
        </w:rPr>
      </w:pPr>
      <w:r w:rsidRPr="005E0A4D">
        <w:rPr>
          <w:lang w:val="de-DE"/>
        </w:rPr>
        <w:t xml:space="preserve">Erskine, L., Reijntjes, S., Pratt, T., Denti, L., Schwarz, Q., Vieira, J., Alakakone, B., Shewan, D. and Ruhrberg, C. (2011). </w:t>
      </w:r>
      <w:r w:rsidRPr="005E0A4D">
        <w:rPr>
          <w:lang w:val="en-GB"/>
        </w:rPr>
        <w:t xml:space="preserve">VEGF Signaling through Neuropilin 1 Guides Commissural Axon Crossing at the Optic Chiasm. </w:t>
      </w:r>
      <w:r w:rsidRPr="005E0A4D">
        <w:rPr>
          <w:i/>
          <w:iCs/>
          <w:lang w:val="en-GB"/>
        </w:rPr>
        <w:t>Neuron</w:t>
      </w:r>
      <w:r w:rsidRPr="005E0A4D">
        <w:rPr>
          <w:lang w:val="en-GB"/>
        </w:rPr>
        <w:t>, 70(5), pp.951-965.</w:t>
      </w:r>
    </w:p>
    <w:p w14:paraId="64729626" w14:textId="77777777" w:rsidR="005E0A4D" w:rsidRPr="005E0A4D" w:rsidRDefault="005E0A4D" w:rsidP="005E0A4D">
      <w:pPr>
        <w:spacing w:line="360" w:lineRule="auto"/>
        <w:jc w:val="left"/>
        <w:rPr>
          <w:lang w:val="en-GB"/>
        </w:rPr>
      </w:pPr>
      <w:r w:rsidRPr="005E0A4D">
        <w:rPr>
          <w:lang w:val="en-US"/>
        </w:rPr>
        <w:lastRenderedPageBreak/>
        <w:t xml:space="preserve">Erskine, L., Williams, S., Brose, K., Kidd, T., Rachel, R., Goodman, C., Tessier-Lavigne, M. and Mason, C. (2000). Retinal Ganglion Cell Axon Guidance in the Mouse Optic Chiasm: Expression and Function of Robos and Slits. </w:t>
      </w:r>
      <w:r w:rsidRPr="005E0A4D">
        <w:rPr>
          <w:i/>
          <w:iCs/>
          <w:lang w:val="en-US"/>
        </w:rPr>
        <w:t>The Journal of Neuroscience</w:t>
      </w:r>
      <w:r w:rsidRPr="005E0A4D">
        <w:rPr>
          <w:lang w:val="en-US"/>
        </w:rPr>
        <w:t>, 20(13), pp.4975-4982.</w:t>
      </w:r>
    </w:p>
    <w:p w14:paraId="1AF722D2" w14:textId="77777777" w:rsidR="005E0A4D" w:rsidRPr="005E0A4D" w:rsidRDefault="005E0A4D" w:rsidP="005E0A4D">
      <w:pPr>
        <w:spacing w:line="360" w:lineRule="auto"/>
        <w:jc w:val="left"/>
        <w:rPr>
          <w:lang w:val="en-US"/>
        </w:rPr>
      </w:pPr>
      <w:r w:rsidRPr="005E0A4D">
        <w:rPr>
          <w:lang w:val="en-US"/>
        </w:rPr>
        <w:t xml:space="preserve">Escalante, A., Murillo, B., Morenilla-Palao, C., Klar, A. and Herrera, E. (2013). Zic2-Dependent Axon Midline Avoidance Controls the Formation of Major Ipsilateral Tracts in the CNS. </w:t>
      </w:r>
      <w:r w:rsidRPr="005E0A4D">
        <w:rPr>
          <w:i/>
          <w:iCs/>
          <w:lang w:val="en-US"/>
        </w:rPr>
        <w:t>Neuron</w:t>
      </w:r>
      <w:r w:rsidRPr="005E0A4D">
        <w:rPr>
          <w:lang w:val="en-US"/>
        </w:rPr>
        <w:t>, 80(6), pp.1392-1406.</w:t>
      </w:r>
    </w:p>
    <w:p w14:paraId="15FFA52A" w14:textId="77777777" w:rsidR="005E0A4D" w:rsidRPr="005E0A4D" w:rsidRDefault="005E0A4D" w:rsidP="005E0A4D">
      <w:pPr>
        <w:spacing w:line="360" w:lineRule="auto"/>
        <w:jc w:val="left"/>
        <w:rPr>
          <w:lang w:val="en-GB"/>
        </w:rPr>
      </w:pPr>
      <w:r w:rsidRPr="005E0A4D">
        <w:rPr>
          <w:lang w:val="en-US"/>
        </w:rPr>
        <w:t xml:space="preserve">Fukuda, Y., Sawai, H., Watanabe, M., Wakakuwa, K. and Morigiwa, K. (1989). Nasotemporal overlap of crossed and uncrossed retinal ganglion cell projections in the Japanese monkey (Macaca fuscata). </w:t>
      </w:r>
      <w:r w:rsidRPr="005E0A4D">
        <w:rPr>
          <w:i/>
          <w:iCs/>
          <w:lang w:val="en-US"/>
        </w:rPr>
        <w:t>The Journal of Neuroscience</w:t>
      </w:r>
      <w:r w:rsidRPr="005E0A4D">
        <w:rPr>
          <w:lang w:val="en-US"/>
        </w:rPr>
        <w:t>, 9(7), pp.2353-2373.</w:t>
      </w:r>
    </w:p>
    <w:p w14:paraId="0B6FEBB1" w14:textId="77777777" w:rsidR="005E0A4D" w:rsidRPr="005E0A4D" w:rsidRDefault="005E0A4D" w:rsidP="005E0A4D">
      <w:pPr>
        <w:spacing w:line="360" w:lineRule="auto"/>
        <w:jc w:val="left"/>
        <w:rPr>
          <w:lang w:val="en-GB"/>
        </w:rPr>
      </w:pPr>
      <w:r w:rsidRPr="005E0A4D">
        <w:rPr>
          <w:lang w:val="en-GB"/>
        </w:rPr>
        <w:t xml:space="preserve">Garcia-Frigola, C., Carreres, M., Vegar, C., Mason, C. and Herrera, E. (2008). Zic2 promotes axonal divergence at the optic chiasm midline by EphB1-dependent and -independent mechanisms. </w:t>
      </w:r>
      <w:r w:rsidRPr="005E0A4D">
        <w:rPr>
          <w:i/>
          <w:iCs/>
          <w:lang w:val="en-GB"/>
        </w:rPr>
        <w:t>Development</w:t>
      </w:r>
      <w:r w:rsidRPr="005E0A4D">
        <w:rPr>
          <w:lang w:val="en-GB"/>
        </w:rPr>
        <w:t>, 135(10), pp.1833-1841.</w:t>
      </w:r>
    </w:p>
    <w:p w14:paraId="5FB197F3" w14:textId="77777777" w:rsidR="005E0A4D" w:rsidRPr="005E0A4D" w:rsidRDefault="005E0A4D" w:rsidP="005E0A4D">
      <w:pPr>
        <w:spacing w:line="360" w:lineRule="auto"/>
        <w:jc w:val="left"/>
        <w:rPr>
          <w:lang w:val="en-US"/>
        </w:rPr>
      </w:pPr>
      <w:r w:rsidRPr="005E0A4D">
        <w:rPr>
          <w:lang w:val="en-US"/>
        </w:rPr>
        <w:t xml:space="preserve">Gu, C., Rodriguez, E., Reimert, D., Shu, T., Fritzsch, B., Richards, L., Kolodkin, A. and Ginty, D. (2003). Neuropilin-1 Conveys Semaphorin and VEGF Signaling during Neural and Cardiovascular Development. </w:t>
      </w:r>
      <w:r w:rsidRPr="005E0A4D">
        <w:rPr>
          <w:i/>
          <w:iCs/>
          <w:lang w:val="en-US"/>
        </w:rPr>
        <w:t>Developmental Cell</w:t>
      </w:r>
      <w:r w:rsidRPr="005E0A4D">
        <w:rPr>
          <w:lang w:val="en-US"/>
        </w:rPr>
        <w:t>, 5(1), pp.45-57.</w:t>
      </w:r>
    </w:p>
    <w:p w14:paraId="3B1F3D63" w14:textId="77777777" w:rsidR="005E0A4D" w:rsidRPr="005E0A4D" w:rsidRDefault="005E0A4D" w:rsidP="005E0A4D">
      <w:pPr>
        <w:spacing w:line="360" w:lineRule="auto"/>
        <w:jc w:val="left"/>
        <w:rPr>
          <w:lang w:val="en-US"/>
        </w:rPr>
      </w:pPr>
      <w:r w:rsidRPr="005E0A4D">
        <w:rPr>
          <w:lang w:val="en-US"/>
        </w:rPr>
        <w:t xml:space="preserve">Halfter, W., Reckhaus, W., and Kroger, S. (1987). Nondirected axonal growth on basal lamina from avian embryonic neural retina. </w:t>
      </w:r>
      <w:r w:rsidRPr="005E0A4D">
        <w:rPr>
          <w:i/>
          <w:lang w:val="en-US"/>
        </w:rPr>
        <w:t>Journal of Neuroscience, 7</w:t>
      </w:r>
      <w:r w:rsidRPr="005E0A4D">
        <w:rPr>
          <w:lang w:val="en-US"/>
        </w:rPr>
        <w:t>, 3712–3722.</w:t>
      </w:r>
    </w:p>
    <w:p w14:paraId="3882DF53" w14:textId="77777777" w:rsidR="005E0A4D" w:rsidRPr="005E0A4D" w:rsidRDefault="005E0A4D" w:rsidP="005E0A4D">
      <w:pPr>
        <w:spacing w:line="360" w:lineRule="auto"/>
        <w:jc w:val="left"/>
        <w:rPr>
          <w:lang w:val="en-US"/>
        </w:rPr>
      </w:pPr>
      <w:r w:rsidRPr="005E0A4D">
        <w:rPr>
          <w:lang w:val="en-US"/>
        </w:rPr>
        <w:t xml:space="preserve">Herrera, E., Erskine, L. and Morenilla-Palao, C. (2019). Guidance of retinal axons in mammals. </w:t>
      </w:r>
      <w:r w:rsidRPr="005E0A4D">
        <w:rPr>
          <w:i/>
          <w:iCs/>
          <w:lang w:val="en-US"/>
        </w:rPr>
        <w:t>Seminars in Cell and Developmental Biology</w:t>
      </w:r>
      <w:r w:rsidRPr="005E0A4D">
        <w:rPr>
          <w:lang w:val="en-US"/>
        </w:rPr>
        <w:t>, 85, pp.48-59.</w:t>
      </w:r>
    </w:p>
    <w:p w14:paraId="0FBE3D42" w14:textId="77777777" w:rsidR="005E0A4D" w:rsidRPr="005E0A4D" w:rsidRDefault="005E0A4D" w:rsidP="005E0A4D">
      <w:pPr>
        <w:spacing w:line="360" w:lineRule="auto"/>
        <w:jc w:val="left"/>
        <w:rPr>
          <w:lang w:val="en-US"/>
        </w:rPr>
      </w:pPr>
      <w:r w:rsidRPr="005E0A4D">
        <w:rPr>
          <w:lang w:val="en-US"/>
        </w:rPr>
        <w:t xml:space="preserve">Hopker, V. H., Shewan, D., Tessier-Lavigne,M., Poo, M., and Holt, C. (1999). Growth-cone attraction to netrin-1 is converted to repulsion by laminin-1. </w:t>
      </w:r>
      <w:r w:rsidRPr="005E0A4D">
        <w:rPr>
          <w:i/>
          <w:lang w:val="en-US"/>
        </w:rPr>
        <w:t>Nature,</w:t>
      </w:r>
      <w:r w:rsidRPr="005E0A4D">
        <w:rPr>
          <w:lang w:val="en-US"/>
        </w:rPr>
        <w:t xml:space="preserve"> 401, pp.69–73.</w:t>
      </w:r>
    </w:p>
    <w:p w14:paraId="1040D91B" w14:textId="77777777" w:rsidR="005E0A4D" w:rsidRPr="005E0A4D" w:rsidRDefault="005E0A4D" w:rsidP="005E0A4D">
      <w:pPr>
        <w:spacing w:line="360" w:lineRule="auto"/>
        <w:jc w:val="left"/>
        <w:rPr>
          <w:lang w:val="en-US"/>
        </w:rPr>
      </w:pPr>
      <w:r w:rsidRPr="005E0A4D">
        <w:rPr>
          <w:lang w:val="en-US"/>
        </w:rPr>
        <w:lastRenderedPageBreak/>
        <w:t xml:space="preserve">Jeffery, G. and Erskine, L. (2005). Variations in the architecture and development of the vertebrate optic chiasm. </w:t>
      </w:r>
      <w:r w:rsidRPr="005E0A4D">
        <w:rPr>
          <w:i/>
          <w:iCs/>
          <w:lang w:val="en-US"/>
        </w:rPr>
        <w:t>Progress in Retinal and Eye Research</w:t>
      </w:r>
      <w:r w:rsidRPr="005E0A4D">
        <w:rPr>
          <w:lang w:val="en-US"/>
        </w:rPr>
        <w:t>, 24(6), pp.721-753.</w:t>
      </w:r>
    </w:p>
    <w:p w14:paraId="22D5A944" w14:textId="77777777" w:rsidR="005E0A4D" w:rsidRPr="005E0A4D" w:rsidRDefault="005E0A4D" w:rsidP="005E0A4D">
      <w:pPr>
        <w:spacing w:line="360" w:lineRule="auto"/>
        <w:jc w:val="left"/>
        <w:rPr>
          <w:lang w:val="en-US"/>
        </w:rPr>
      </w:pPr>
      <w:r w:rsidRPr="005E0A4D">
        <w:rPr>
          <w:lang w:val="en-US"/>
        </w:rPr>
        <w:t xml:space="preserve">Kabrita, C. and Davis, F. (2008). Development of the mouse suprachiasmatic nucleus: Determination of time of cell origin and spatial arrangements within the nucleus. </w:t>
      </w:r>
      <w:r w:rsidRPr="005E0A4D">
        <w:rPr>
          <w:i/>
          <w:iCs/>
          <w:lang w:val="en-US"/>
        </w:rPr>
        <w:t>Brain Research</w:t>
      </w:r>
      <w:r w:rsidRPr="005E0A4D">
        <w:rPr>
          <w:lang w:val="en-US"/>
        </w:rPr>
        <w:t>, 1195, pp.20-27.</w:t>
      </w:r>
    </w:p>
    <w:p w14:paraId="79CB61FA" w14:textId="77777777" w:rsidR="005E0A4D" w:rsidRPr="005E0A4D" w:rsidRDefault="005E0A4D" w:rsidP="005E0A4D">
      <w:pPr>
        <w:spacing w:line="360" w:lineRule="auto"/>
        <w:jc w:val="left"/>
        <w:rPr>
          <w:lang w:val="en-US"/>
        </w:rPr>
      </w:pPr>
      <w:r w:rsidRPr="005E0A4D">
        <w:rPr>
          <w:lang w:val="en-US"/>
        </w:rPr>
        <w:t xml:space="preserve">Kaltcheva, M., Anderson, M., Harfe, B. and Lewandoski, M. (2016). BMPs are direct triggers of interdigital programmed cell death. </w:t>
      </w:r>
      <w:r w:rsidRPr="005E0A4D">
        <w:rPr>
          <w:i/>
          <w:iCs/>
          <w:lang w:val="en-US"/>
        </w:rPr>
        <w:t>Developmental Biology</w:t>
      </w:r>
      <w:r w:rsidRPr="005E0A4D">
        <w:rPr>
          <w:lang w:val="en-US"/>
        </w:rPr>
        <w:t>, 411(2), pp.266-276.</w:t>
      </w:r>
    </w:p>
    <w:p w14:paraId="0A7AB094" w14:textId="77777777" w:rsidR="005E0A4D" w:rsidRPr="005E0A4D" w:rsidRDefault="005E0A4D" w:rsidP="005E0A4D">
      <w:pPr>
        <w:spacing w:line="360" w:lineRule="auto"/>
        <w:jc w:val="left"/>
        <w:rPr>
          <w:lang w:val="en-US"/>
        </w:rPr>
      </w:pPr>
      <w:r w:rsidRPr="005E0A4D">
        <w:rPr>
          <w:lang w:val="en-US"/>
        </w:rPr>
        <w:t xml:space="preserve">Kitraki, E., Bozas, E., Philippdis, H. and Stylianopoulou, F. (1993). Aging-related changes in IGF-II and c-fos gene expression in the rat brain. </w:t>
      </w:r>
      <w:r w:rsidRPr="005E0A4D">
        <w:rPr>
          <w:i/>
          <w:iCs/>
          <w:lang w:val="en-US"/>
        </w:rPr>
        <w:t>International Journal of Developmental Neuroscience</w:t>
      </w:r>
      <w:r w:rsidRPr="005E0A4D">
        <w:rPr>
          <w:lang w:val="en-US"/>
        </w:rPr>
        <w:t>, 11(1), pp.1-9.</w:t>
      </w:r>
    </w:p>
    <w:p w14:paraId="1FD4E1E1" w14:textId="77777777" w:rsidR="005E0A4D" w:rsidRPr="005E0A4D" w:rsidRDefault="005E0A4D" w:rsidP="005E0A4D">
      <w:pPr>
        <w:spacing w:line="360" w:lineRule="auto"/>
        <w:jc w:val="left"/>
        <w:rPr>
          <w:lang w:val="en-GB"/>
        </w:rPr>
      </w:pPr>
      <w:r w:rsidRPr="005E0A4D">
        <w:rPr>
          <w:lang w:val="de-DE"/>
        </w:rPr>
        <w:t xml:space="preserve">Klein, R., Rubin, J., Gibson, H., DeHaan, E., Alvarez-Hernandez, X., Segal, R. and Luster, A. (2001). </w:t>
      </w:r>
      <w:r w:rsidRPr="005E0A4D">
        <w:rPr>
          <w:lang w:val="en-GB"/>
        </w:rPr>
        <w:t xml:space="preserve">SDF-1 alpha induces chemotaxis and enhances Sonic hedgehog induced proliferation of cerebellar granule cells. </w:t>
      </w:r>
      <w:r w:rsidRPr="005E0A4D">
        <w:rPr>
          <w:i/>
          <w:lang w:val="en-GB"/>
        </w:rPr>
        <w:t>Development</w:t>
      </w:r>
      <w:r w:rsidRPr="005E0A4D">
        <w:rPr>
          <w:lang w:val="en-GB"/>
        </w:rPr>
        <w:t>, 128, pp. 1971-1981.</w:t>
      </w:r>
    </w:p>
    <w:p w14:paraId="44EA2C7C" w14:textId="77777777" w:rsidR="005E0A4D" w:rsidRPr="005E0A4D" w:rsidRDefault="005E0A4D" w:rsidP="005E0A4D">
      <w:pPr>
        <w:spacing w:line="360" w:lineRule="auto"/>
        <w:jc w:val="left"/>
        <w:rPr>
          <w:lang w:val="en-GB"/>
        </w:rPr>
      </w:pPr>
      <w:r w:rsidRPr="005E0A4D">
        <w:rPr>
          <w:lang w:val="en-GB"/>
        </w:rPr>
        <w:t xml:space="preserve">Kolpak, A., Zhang, J. and Bao, Z. (2005). Sonic Hedgehog Has a Dual Effect on the Growth of Retinal Ganglion Axons Depending on Its Concentration. </w:t>
      </w:r>
      <w:r w:rsidRPr="005E0A4D">
        <w:rPr>
          <w:i/>
          <w:iCs/>
          <w:lang w:val="en-GB"/>
        </w:rPr>
        <w:t>Journal of Neuroscience</w:t>
      </w:r>
      <w:r w:rsidRPr="005E0A4D">
        <w:rPr>
          <w:lang w:val="en-GB"/>
        </w:rPr>
        <w:t>, 25(13), pp.3432-3441.</w:t>
      </w:r>
    </w:p>
    <w:p w14:paraId="66B97047" w14:textId="77777777" w:rsidR="005E0A4D" w:rsidRPr="005E0A4D" w:rsidRDefault="005E0A4D" w:rsidP="005E0A4D">
      <w:pPr>
        <w:spacing w:line="360" w:lineRule="auto"/>
        <w:jc w:val="left"/>
        <w:rPr>
          <w:lang w:val="en-GB"/>
        </w:rPr>
      </w:pPr>
      <w:r w:rsidRPr="005E0A4D">
        <w:rPr>
          <w:lang w:val="en-GB"/>
        </w:rPr>
        <w:t xml:space="preserve">LaVail, J., Tauscher, A., Aghaian, E., Harrabi, O. and Sidhu, S. (2003). Axonal Transport and Sorting of Herpes Simplex Virus Components in a Mature Mouse Visual System. </w:t>
      </w:r>
      <w:r w:rsidRPr="005E0A4D">
        <w:rPr>
          <w:i/>
          <w:iCs/>
          <w:lang w:val="en-GB"/>
        </w:rPr>
        <w:t>Journal of Virology</w:t>
      </w:r>
      <w:r w:rsidRPr="005E0A4D">
        <w:rPr>
          <w:lang w:val="en-GB"/>
        </w:rPr>
        <w:t>, 77(11), pp.6117-6126.</w:t>
      </w:r>
    </w:p>
    <w:p w14:paraId="73154ED3" w14:textId="77777777" w:rsidR="005E0A4D" w:rsidRPr="005E0A4D" w:rsidRDefault="005E0A4D" w:rsidP="005E0A4D">
      <w:pPr>
        <w:spacing w:line="360" w:lineRule="auto"/>
        <w:jc w:val="left"/>
        <w:rPr>
          <w:lang w:val="en-US"/>
        </w:rPr>
      </w:pPr>
      <w:r w:rsidRPr="005E0A4D">
        <w:rPr>
          <w:lang w:val="en-US"/>
        </w:rPr>
        <w:t xml:space="preserve">Lehtinen, M., Zappaterra, M., Chen, X., Yang, Y., Hill, A., Lun, M., Maynard, T., Gonzalez, D., Kim, S., Ye, P., D'Ercole, A., Wong, E., LaMantia, A. and Walsh, C. (2011). The Cerebrospinal Fluid Provides a Proliferative Niche for Neural Progenitor Cells. </w:t>
      </w:r>
      <w:r w:rsidRPr="005E0A4D">
        <w:rPr>
          <w:i/>
          <w:iCs/>
          <w:lang w:val="en-US"/>
        </w:rPr>
        <w:t>Neuron</w:t>
      </w:r>
      <w:r w:rsidRPr="005E0A4D">
        <w:rPr>
          <w:lang w:val="en-US"/>
        </w:rPr>
        <w:t>, 69(5), pp.893-905.</w:t>
      </w:r>
    </w:p>
    <w:p w14:paraId="137DD83C" w14:textId="77777777" w:rsidR="005E0A4D" w:rsidRPr="005E0A4D" w:rsidRDefault="005E0A4D" w:rsidP="005E0A4D">
      <w:pPr>
        <w:spacing w:line="360" w:lineRule="auto"/>
        <w:jc w:val="left"/>
        <w:rPr>
          <w:lang w:val="en-US"/>
        </w:rPr>
      </w:pPr>
      <w:r w:rsidRPr="005E0A4D">
        <w:rPr>
          <w:lang w:val="en-US"/>
        </w:rPr>
        <w:lastRenderedPageBreak/>
        <w:t xml:space="preserve">Lehtinen, M., Zappaterra, M., Chen, X., Yang, Y., Hill, A., Lun, M., Maynard, T., Gonzalez, D., Kim, S., Ye, P., D'Ercole, A., Wong, E., LaMantia, A. and Walsh, C. (2011). The Cerebrospinal Fluid Provides a Proliferative Niche for Neural Progenitor Cells. </w:t>
      </w:r>
      <w:r w:rsidRPr="005E0A4D">
        <w:rPr>
          <w:i/>
          <w:iCs/>
          <w:lang w:val="en-US"/>
        </w:rPr>
        <w:t>Neuron</w:t>
      </w:r>
      <w:r w:rsidRPr="005E0A4D">
        <w:rPr>
          <w:lang w:val="en-US"/>
        </w:rPr>
        <w:t>, 69(5), pp.893-905.</w:t>
      </w:r>
    </w:p>
    <w:p w14:paraId="5DDD38B5" w14:textId="77777777" w:rsidR="005E0A4D" w:rsidRPr="005E0A4D" w:rsidRDefault="005E0A4D" w:rsidP="005E0A4D">
      <w:pPr>
        <w:spacing w:line="360" w:lineRule="auto"/>
        <w:jc w:val="left"/>
        <w:rPr>
          <w:lang w:val="en-GB"/>
        </w:rPr>
      </w:pPr>
      <w:r w:rsidRPr="005E0A4D">
        <w:rPr>
          <w:lang w:val="en-GB"/>
        </w:rPr>
        <w:t>Leung, V., Iliescu, A., Jolicoeur, C., Gravel, M., Apuzzo, S., Torban, E., Cayouette, M. and Gros, P. (2015). The planar cell polarity protein Vangl2 is required for retinal axon guidance. </w:t>
      </w:r>
      <w:r w:rsidRPr="005E0A4D">
        <w:rPr>
          <w:i/>
          <w:iCs/>
          <w:lang w:val="en-GB"/>
        </w:rPr>
        <w:t>Developmental Neurobiology</w:t>
      </w:r>
      <w:r w:rsidRPr="005E0A4D">
        <w:rPr>
          <w:lang w:val="en-GB"/>
        </w:rPr>
        <w:t>, 76(2), pp.150-165.</w:t>
      </w:r>
    </w:p>
    <w:p w14:paraId="0AD55977" w14:textId="77777777" w:rsidR="005E0A4D" w:rsidRPr="005E0A4D" w:rsidRDefault="005E0A4D" w:rsidP="005E0A4D">
      <w:pPr>
        <w:spacing w:line="360" w:lineRule="auto"/>
        <w:jc w:val="left"/>
        <w:rPr>
          <w:lang w:val="en-GB"/>
        </w:rPr>
      </w:pPr>
      <w:r w:rsidRPr="005E0A4D">
        <w:rPr>
          <w:lang w:val="en-GB"/>
        </w:rPr>
        <w:t xml:space="preserve">Li, Q., Shirabe, K., Thisse, C., Thisse, B., Okamoto, H., Masai, I. and Kuwada, J. (2005). Chemokine Signaling Guides Axons within the Retina in Zebrafish. </w:t>
      </w:r>
      <w:r w:rsidRPr="005E0A4D">
        <w:rPr>
          <w:i/>
          <w:iCs/>
          <w:lang w:val="en-GB"/>
        </w:rPr>
        <w:t>Journal of Neuroscience</w:t>
      </w:r>
      <w:r w:rsidRPr="005E0A4D">
        <w:rPr>
          <w:lang w:val="en-GB"/>
        </w:rPr>
        <w:t>, 25(7), pp.1711-1717.</w:t>
      </w:r>
    </w:p>
    <w:p w14:paraId="35D5D850" w14:textId="77777777" w:rsidR="005E0A4D" w:rsidRPr="005E0A4D" w:rsidRDefault="005E0A4D" w:rsidP="005E0A4D">
      <w:pPr>
        <w:spacing w:line="360" w:lineRule="auto"/>
        <w:jc w:val="left"/>
        <w:rPr>
          <w:lang w:val="en-US"/>
        </w:rPr>
      </w:pPr>
      <w:r w:rsidRPr="005E0A4D">
        <w:rPr>
          <w:lang w:val="en-US"/>
        </w:rPr>
        <w:t xml:space="preserve">Liu, J., Wilson, S., and Reh, T. (2003). BMP receptor 1b is required for axon guidance and cell survival in the developing retina. </w:t>
      </w:r>
      <w:r w:rsidRPr="005E0A4D">
        <w:rPr>
          <w:i/>
          <w:lang w:val="en-US"/>
        </w:rPr>
        <w:t xml:space="preserve">Developmental Biology, </w:t>
      </w:r>
      <w:r w:rsidRPr="005E0A4D">
        <w:rPr>
          <w:lang w:val="en-US"/>
        </w:rPr>
        <w:t>256, pp.34–48.</w:t>
      </w:r>
    </w:p>
    <w:p w14:paraId="67D843BC" w14:textId="77777777" w:rsidR="005E0A4D" w:rsidRPr="005E0A4D" w:rsidRDefault="005E0A4D" w:rsidP="005E0A4D">
      <w:pPr>
        <w:spacing w:line="360" w:lineRule="auto"/>
        <w:jc w:val="left"/>
        <w:rPr>
          <w:lang w:val="en-GB"/>
        </w:rPr>
      </w:pPr>
      <w:r w:rsidRPr="005E0A4D">
        <w:rPr>
          <w:lang w:val="en-GB"/>
        </w:rPr>
        <w:t xml:space="preserve">Marcos, S., Nieto-Lopez, F., Sandonis, A., Cardozo, M., Di Marco, F., Esteve, P. and Bovolenta, P. (2015). Secreted Frizzled Related Proteins Modulate Pathfinding and Fasciculation of Mouse Retina Ganglion Cell Axons by Direct and Indirect Mechanisms. </w:t>
      </w:r>
      <w:r w:rsidRPr="005E0A4D">
        <w:rPr>
          <w:i/>
          <w:iCs/>
          <w:lang w:val="en-GB"/>
        </w:rPr>
        <w:t>Journal of Neuroscience</w:t>
      </w:r>
      <w:r w:rsidRPr="005E0A4D">
        <w:rPr>
          <w:lang w:val="en-GB"/>
        </w:rPr>
        <w:t>, 35(11), pp.4729-4740.</w:t>
      </w:r>
    </w:p>
    <w:p w14:paraId="6EAB78DB" w14:textId="77777777" w:rsidR="005E0A4D" w:rsidRPr="005E0A4D" w:rsidRDefault="005E0A4D" w:rsidP="005E0A4D">
      <w:pPr>
        <w:spacing w:line="360" w:lineRule="auto"/>
        <w:jc w:val="left"/>
        <w:rPr>
          <w:lang w:val="en-GB"/>
        </w:rPr>
      </w:pPr>
      <w:bookmarkStart w:id="237" w:name="_Hlk534966770"/>
      <w:r w:rsidRPr="005E0A4D">
        <w:rPr>
          <w:lang w:val="en-GB"/>
        </w:rPr>
        <w:t>Marín, O. and Rubenstein</w:t>
      </w:r>
      <w:bookmarkEnd w:id="237"/>
      <w:r w:rsidRPr="005E0A4D">
        <w:rPr>
          <w:lang w:val="en-GB"/>
        </w:rPr>
        <w:t>, J. (2003). Cell Migration in the Forebrain. </w:t>
      </w:r>
      <w:r w:rsidRPr="005E0A4D">
        <w:rPr>
          <w:i/>
          <w:iCs/>
          <w:lang w:val="en-GB"/>
        </w:rPr>
        <w:t>Annual Review of Neuroscience</w:t>
      </w:r>
      <w:r w:rsidRPr="005E0A4D">
        <w:rPr>
          <w:lang w:val="en-GB"/>
        </w:rPr>
        <w:t>, 26(1), pp.441-483.</w:t>
      </w:r>
    </w:p>
    <w:p w14:paraId="43486989" w14:textId="77777777" w:rsidR="005E0A4D" w:rsidRPr="005E0A4D" w:rsidRDefault="005E0A4D" w:rsidP="005E0A4D">
      <w:pPr>
        <w:spacing w:line="360" w:lineRule="auto"/>
        <w:jc w:val="left"/>
        <w:rPr>
          <w:lang w:val="en-GB"/>
        </w:rPr>
      </w:pPr>
      <w:r w:rsidRPr="005E0A4D">
        <w:rPr>
          <w:lang w:val="en-GB"/>
        </w:rPr>
        <w:t>Métin, C., Baudoin, J., Rakić, S. and Parnavelas, J. (2006). Cell and molecular mechanisms involved in the migration of cortical interneurons. </w:t>
      </w:r>
      <w:r w:rsidRPr="005E0A4D">
        <w:rPr>
          <w:i/>
          <w:iCs/>
          <w:lang w:val="en-GB"/>
        </w:rPr>
        <w:t>European Journal of Neuroscience</w:t>
      </w:r>
      <w:r w:rsidRPr="005E0A4D">
        <w:rPr>
          <w:lang w:val="en-GB"/>
        </w:rPr>
        <w:t>, 23(4), pp.894-900.</w:t>
      </w:r>
    </w:p>
    <w:p w14:paraId="4C058FE6" w14:textId="77777777" w:rsidR="005E0A4D" w:rsidRPr="005E0A4D" w:rsidRDefault="005E0A4D" w:rsidP="005E0A4D">
      <w:pPr>
        <w:spacing w:line="360" w:lineRule="auto"/>
        <w:jc w:val="left"/>
        <w:rPr>
          <w:lang w:val="en-US"/>
        </w:rPr>
      </w:pPr>
      <w:r w:rsidRPr="005E0A4D">
        <w:rPr>
          <w:lang w:val="en-US"/>
        </w:rPr>
        <w:t xml:space="preserve">Oster, S., Bodeker, M., He, F. and Sretavan, D. (2003). Invariant Sema5A inhibition serves an ensheathing function during optic nerve development. </w:t>
      </w:r>
      <w:r w:rsidRPr="005E0A4D">
        <w:rPr>
          <w:i/>
          <w:iCs/>
          <w:lang w:val="en-US"/>
        </w:rPr>
        <w:t>Development</w:t>
      </w:r>
      <w:r w:rsidRPr="005E0A4D">
        <w:rPr>
          <w:lang w:val="en-US"/>
        </w:rPr>
        <w:t>, 130(4), pp.775-784.</w:t>
      </w:r>
    </w:p>
    <w:p w14:paraId="0C6E5050" w14:textId="77777777" w:rsidR="005E0A4D" w:rsidRPr="005E0A4D" w:rsidRDefault="005E0A4D" w:rsidP="005E0A4D">
      <w:pPr>
        <w:spacing w:line="360" w:lineRule="auto"/>
        <w:jc w:val="left"/>
        <w:rPr>
          <w:lang w:val="en-GB"/>
        </w:rPr>
      </w:pPr>
      <w:r w:rsidRPr="005E0A4D">
        <w:rPr>
          <w:lang w:val="en-US"/>
        </w:rPr>
        <w:lastRenderedPageBreak/>
        <w:t xml:space="preserve">Plump, A., Erskine, L., Sabatier, C., Brose, K., Epstein, C., Goodman, C., Mason, C. and Tessier-Lavigne, M. (2002). Slit1 and Slit2 Cooperate to Prevent Premature Midline Crossing of Retinal Axons in the Mouse Visual System. </w:t>
      </w:r>
      <w:r w:rsidRPr="005E0A4D">
        <w:rPr>
          <w:i/>
          <w:iCs/>
          <w:lang w:val="en-US"/>
        </w:rPr>
        <w:t>Neuron</w:t>
      </w:r>
      <w:r w:rsidRPr="005E0A4D">
        <w:rPr>
          <w:lang w:val="en-US"/>
        </w:rPr>
        <w:t>, 33(2), pp.219-232.</w:t>
      </w:r>
    </w:p>
    <w:p w14:paraId="7F0BB3CC" w14:textId="77777777" w:rsidR="005E0A4D" w:rsidRPr="005E0A4D" w:rsidRDefault="005E0A4D" w:rsidP="005E0A4D">
      <w:pPr>
        <w:spacing w:line="360" w:lineRule="auto"/>
        <w:jc w:val="left"/>
        <w:rPr>
          <w:bCs/>
          <w:lang w:val="en-US"/>
        </w:rPr>
      </w:pPr>
      <w:r w:rsidRPr="005E0A4D">
        <w:rPr>
          <w:bCs/>
          <w:lang w:val="en-US"/>
        </w:rPr>
        <w:t xml:space="preserve">Polleux F., Giger R., Ginty D. and Ghosh A. (1998). Patterning of cortical efferent projections by semaphorin-neuropilin interactions. </w:t>
      </w:r>
      <w:r w:rsidRPr="005E0A4D">
        <w:rPr>
          <w:bCs/>
          <w:i/>
          <w:lang w:val="en-US"/>
        </w:rPr>
        <w:t>Science,</w:t>
      </w:r>
      <w:r w:rsidRPr="005E0A4D">
        <w:rPr>
          <w:bCs/>
          <w:lang w:val="en-US"/>
        </w:rPr>
        <w:t xml:space="preserve"> 282, pp.1904-1906. </w:t>
      </w:r>
    </w:p>
    <w:p w14:paraId="7EFD95C9" w14:textId="77777777" w:rsidR="005E0A4D" w:rsidRPr="005E0A4D" w:rsidRDefault="005E0A4D" w:rsidP="005E0A4D">
      <w:pPr>
        <w:spacing w:line="360" w:lineRule="auto"/>
        <w:jc w:val="left"/>
        <w:rPr>
          <w:lang w:val="en-US"/>
        </w:rPr>
      </w:pPr>
      <w:r w:rsidRPr="005E0A4D">
        <w:rPr>
          <w:lang w:val="en-US"/>
        </w:rPr>
        <w:t xml:space="preserve">Radakovits, R., Barros, C., Belvindrah, R., Patton, B. and Muller, U. (2009). Regulation of Radial Glial Survival by Signals from the Meninges. </w:t>
      </w:r>
      <w:r w:rsidRPr="005E0A4D">
        <w:rPr>
          <w:i/>
          <w:iCs/>
          <w:lang w:val="en-US"/>
        </w:rPr>
        <w:t>Journal of Neuroscience</w:t>
      </w:r>
      <w:r w:rsidRPr="005E0A4D">
        <w:rPr>
          <w:lang w:val="en-US"/>
        </w:rPr>
        <w:t>, 29(24), pp.7694-7705.</w:t>
      </w:r>
    </w:p>
    <w:p w14:paraId="616849D0" w14:textId="77777777" w:rsidR="005E0A4D" w:rsidRPr="005E0A4D" w:rsidRDefault="005E0A4D" w:rsidP="005E0A4D">
      <w:pPr>
        <w:spacing w:line="360" w:lineRule="auto"/>
        <w:jc w:val="left"/>
        <w:rPr>
          <w:lang w:val="en-US"/>
        </w:rPr>
      </w:pPr>
      <w:r w:rsidRPr="005E0A4D">
        <w:rPr>
          <w:lang w:val="en-US"/>
        </w:rPr>
        <w:t xml:space="preserve">Raper, J. (2000). Semaphorins and their receptors in vertebrates and invertebrates. </w:t>
      </w:r>
      <w:r w:rsidRPr="005E0A4D">
        <w:rPr>
          <w:i/>
          <w:iCs/>
          <w:lang w:val="en-US"/>
        </w:rPr>
        <w:t>Current Opinion in Neurobiology</w:t>
      </w:r>
      <w:r w:rsidRPr="005E0A4D">
        <w:rPr>
          <w:lang w:val="en-US"/>
        </w:rPr>
        <w:t>, 10(1), pp.88-94.</w:t>
      </w:r>
    </w:p>
    <w:p w14:paraId="78E48BE6" w14:textId="77777777" w:rsidR="005E0A4D" w:rsidRPr="005E0A4D" w:rsidRDefault="005E0A4D" w:rsidP="005E0A4D">
      <w:pPr>
        <w:spacing w:line="360" w:lineRule="auto"/>
        <w:jc w:val="left"/>
        <w:rPr>
          <w:lang w:val="en-US"/>
        </w:rPr>
      </w:pPr>
      <w:r w:rsidRPr="005E0A4D">
        <w:rPr>
          <w:lang w:val="en-US"/>
        </w:rPr>
        <w:t xml:space="preserve">Rünker, A., Little, G., Suto, F., Fujisawa, H. and Mitchell, K. (2008). Semaphorin-6A controls guidance of corticospinal tract axons at multiple choice points. </w:t>
      </w:r>
      <w:r w:rsidRPr="005E0A4D">
        <w:rPr>
          <w:i/>
          <w:iCs/>
          <w:lang w:val="en-US"/>
        </w:rPr>
        <w:t>Neural Development</w:t>
      </w:r>
      <w:r w:rsidRPr="005E0A4D">
        <w:rPr>
          <w:lang w:val="en-US"/>
        </w:rPr>
        <w:t>, 3(1), pp.34.</w:t>
      </w:r>
      <w:r>
        <w:rPr>
          <w:lang w:val="en-US"/>
        </w:rPr>
        <w:t xml:space="preserve"> </w:t>
      </w:r>
    </w:p>
    <w:p w14:paraId="72D7E080" w14:textId="77777777" w:rsidR="005E0A4D" w:rsidRPr="005E0A4D" w:rsidRDefault="005E0A4D" w:rsidP="005E0A4D">
      <w:pPr>
        <w:spacing w:line="360" w:lineRule="auto"/>
        <w:jc w:val="left"/>
        <w:rPr>
          <w:lang w:val="en-US"/>
        </w:rPr>
      </w:pPr>
      <w:r w:rsidRPr="005E0A4D">
        <w:rPr>
          <w:lang w:val="en-US"/>
        </w:rPr>
        <w:t xml:space="preserve">Schmidt, T., Chen, S. and Hattar, S. (2011). Intrinsically photosensitive retinal ganglion cells: many subtypes, diverse functions. </w:t>
      </w:r>
      <w:r w:rsidRPr="005E0A4D">
        <w:rPr>
          <w:i/>
          <w:iCs/>
          <w:lang w:val="en-US"/>
        </w:rPr>
        <w:t>Trends in Neurosciences</w:t>
      </w:r>
      <w:r w:rsidRPr="005E0A4D">
        <w:rPr>
          <w:lang w:val="en-US"/>
        </w:rPr>
        <w:t>, 34(11), pp.572-580.</w:t>
      </w:r>
    </w:p>
    <w:p w14:paraId="5ECC88B5" w14:textId="77777777" w:rsidR="005E0A4D" w:rsidRPr="005E0A4D" w:rsidRDefault="005E0A4D" w:rsidP="005E0A4D">
      <w:pPr>
        <w:spacing w:line="360" w:lineRule="auto"/>
        <w:jc w:val="left"/>
        <w:rPr>
          <w:bCs/>
          <w:lang w:val="en-US"/>
        </w:rPr>
      </w:pPr>
      <w:r w:rsidRPr="005E0A4D">
        <w:rPr>
          <w:bCs/>
          <w:lang w:val="en-US"/>
        </w:rPr>
        <w:t xml:space="preserve">Song H., Ming G., He Z., Lehmann, M., McKerracher, L., Tessier-Lavigne, M. and Poo, M. (1998). Conversion of neuronal growth cone responses from repulsion to attraction by cyclic nucleotides. </w:t>
      </w:r>
      <w:r w:rsidRPr="005E0A4D">
        <w:rPr>
          <w:bCs/>
          <w:i/>
          <w:lang w:val="en-US"/>
        </w:rPr>
        <w:t>Science,</w:t>
      </w:r>
      <w:r w:rsidRPr="005E0A4D">
        <w:rPr>
          <w:bCs/>
          <w:lang w:val="en-US"/>
        </w:rPr>
        <w:t xml:space="preserve"> 281, pp.1515-1518. </w:t>
      </w:r>
    </w:p>
    <w:p w14:paraId="67A56B7B" w14:textId="77777777" w:rsidR="005E0A4D" w:rsidRPr="005E0A4D" w:rsidRDefault="005E0A4D" w:rsidP="005E0A4D">
      <w:pPr>
        <w:spacing w:line="360" w:lineRule="auto"/>
        <w:jc w:val="left"/>
        <w:rPr>
          <w:lang w:val="en-US"/>
        </w:rPr>
      </w:pPr>
      <w:r w:rsidRPr="005E0A4D">
        <w:rPr>
          <w:lang w:val="en-US"/>
        </w:rPr>
        <w:t xml:space="preserve">Stier, H., and Schlosshauer, B. (1995). Axonal guidance in the chicken retina. </w:t>
      </w:r>
      <w:r w:rsidRPr="005E0A4D">
        <w:rPr>
          <w:i/>
          <w:lang w:val="en-US"/>
        </w:rPr>
        <w:t>Development</w:t>
      </w:r>
      <w:r w:rsidRPr="005E0A4D">
        <w:rPr>
          <w:lang w:val="en-US"/>
        </w:rPr>
        <w:t>, 121</w:t>
      </w:r>
      <w:r w:rsidRPr="005E0A4D">
        <w:rPr>
          <w:i/>
          <w:lang w:val="en-US"/>
        </w:rPr>
        <w:t>,</w:t>
      </w:r>
      <w:r w:rsidRPr="005E0A4D">
        <w:rPr>
          <w:lang w:val="en-US"/>
        </w:rPr>
        <w:t xml:space="preserve"> pp.1443–1454.</w:t>
      </w:r>
    </w:p>
    <w:p w14:paraId="501944D2" w14:textId="77777777" w:rsidR="005E0A4D" w:rsidRPr="005E0A4D" w:rsidRDefault="005E0A4D" w:rsidP="005E0A4D">
      <w:pPr>
        <w:spacing w:line="360" w:lineRule="auto"/>
        <w:jc w:val="left"/>
        <w:rPr>
          <w:lang w:val="en-US"/>
        </w:rPr>
      </w:pPr>
      <w:r w:rsidRPr="005E0A4D">
        <w:rPr>
          <w:lang w:val="en-US"/>
        </w:rPr>
        <w:t xml:space="preserve">Stylianopoulou, F., Herbert, J., Soares, M. and Efstratiadis, A. (1988). Expression of the insulin-like growth factor II gene in the choroid plexus and the leptomeninges of the adult rat central nervous system. </w:t>
      </w:r>
      <w:r w:rsidRPr="005E0A4D">
        <w:rPr>
          <w:i/>
          <w:iCs/>
          <w:lang w:val="en-US"/>
        </w:rPr>
        <w:t>Proceedings of the National Academy of Sciences</w:t>
      </w:r>
      <w:r w:rsidRPr="005E0A4D">
        <w:rPr>
          <w:lang w:val="en-US"/>
        </w:rPr>
        <w:t>, 85(1), pp.141-145.</w:t>
      </w:r>
    </w:p>
    <w:p w14:paraId="7471FEC8" w14:textId="77777777" w:rsidR="005E0A4D" w:rsidRPr="005E0A4D" w:rsidRDefault="005E0A4D" w:rsidP="005E0A4D">
      <w:pPr>
        <w:spacing w:line="360" w:lineRule="auto"/>
        <w:jc w:val="left"/>
        <w:rPr>
          <w:lang w:val="en-US"/>
        </w:rPr>
      </w:pPr>
      <w:r w:rsidRPr="005E0A4D">
        <w:rPr>
          <w:lang w:val="en-US"/>
        </w:rPr>
        <w:lastRenderedPageBreak/>
        <w:t xml:space="preserve">Sugimoto, Y., Taniguchi, M., Yagi, T., Akagi, Y., Nojyo, Y. and Tamamaki, N. (2001). Guidance of glial precursor cell migration by secreted cues in the developing optic nerve. </w:t>
      </w:r>
      <w:r w:rsidRPr="005E0A4D">
        <w:rPr>
          <w:i/>
          <w:iCs/>
          <w:lang w:val="en-US"/>
        </w:rPr>
        <w:t>Development</w:t>
      </w:r>
      <w:r w:rsidRPr="005E0A4D">
        <w:rPr>
          <w:lang w:val="en-US"/>
        </w:rPr>
        <w:t xml:space="preserve">, </w:t>
      </w:r>
      <w:r w:rsidRPr="005E0A4D">
        <w:rPr>
          <w:i/>
          <w:iCs/>
          <w:lang w:val="en-US"/>
        </w:rPr>
        <w:t>128</w:t>
      </w:r>
      <w:r w:rsidRPr="005E0A4D">
        <w:rPr>
          <w:lang w:val="en-US"/>
        </w:rPr>
        <w:t>(17), pp.3321–3330.</w:t>
      </w:r>
    </w:p>
    <w:p w14:paraId="54483E55" w14:textId="77777777" w:rsidR="005E0A4D" w:rsidRPr="005E0A4D" w:rsidRDefault="005E0A4D" w:rsidP="005E0A4D">
      <w:pPr>
        <w:spacing w:line="360" w:lineRule="auto"/>
        <w:jc w:val="left"/>
        <w:rPr>
          <w:lang w:val="en-US"/>
        </w:rPr>
      </w:pPr>
      <w:r w:rsidRPr="005E0A4D">
        <w:rPr>
          <w:lang w:val="en-US"/>
        </w:rPr>
        <w:t xml:space="preserve">Suter, T., DeLoughery, Z. and Jaworski, A. (2017). Meninges-derived cues control axon guidance. </w:t>
      </w:r>
      <w:r w:rsidRPr="005E0A4D">
        <w:rPr>
          <w:i/>
          <w:iCs/>
          <w:lang w:val="en-US"/>
        </w:rPr>
        <w:t>Developmental Biology</w:t>
      </w:r>
      <w:r w:rsidRPr="005E0A4D">
        <w:rPr>
          <w:lang w:val="en-US"/>
        </w:rPr>
        <w:t>, 430(1), pp.1-10.</w:t>
      </w:r>
    </w:p>
    <w:p w14:paraId="728C307F" w14:textId="77777777" w:rsidR="005E0A4D" w:rsidRPr="005E0A4D" w:rsidRDefault="005E0A4D" w:rsidP="005E0A4D">
      <w:pPr>
        <w:spacing w:line="360" w:lineRule="auto"/>
        <w:jc w:val="left"/>
        <w:rPr>
          <w:lang w:val="en-GB"/>
        </w:rPr>
      </w:pPr>
      <w:r w:rsidRPr="005E0A4D">
        <w:rPr>
          <w:lang w:val="en-GB"/>
        </w:rPr>
        <w:t xml:space="preserve">Thompson, H., Andrews, W., Parnavelas, J. and Erskine, L. (2009). Robo2 is required for Slit-mediated intraretinal axon guidance. </w:t>
      </w:r>
      <w:r w:rsidRPr="005E0A4D">
        <w:rPr>
          <w:i/>
          <w:iCs/>
          <w:lang w:val="en-GB"/>
        </w:rPr>
        <w:t>Developmental Biology</w:t>
      </w:r>
      <w:r w:rsidRPr="005E0A4D">
        <w:rPr>
          <w:lang w:val="en-GB"/>
        </w:rPr>
        <w:t>, 335(2), pp.418-426.</w:t>
      </w:r>
    </w:p>
    <w:p w14:paraId="072D6E61" w14:textId="77777777" w:rsidR="005E0A4D" w:rsidRPr="005E0A4D" w:rsidRDefault="005E0A4D" w:rsidP="005E0A4D">
      <w:pPr>
        <w:spacing w:line="360" w:lineRule="auto"/>
        <w:jc w:val="left"/>
        <w:rPr>
          <w:lang w:val="en-GB"/>
        </w:rPr>
      </w:pPr>
      <w:r w:rsidRPr="005E0A4D">
        <w:rPr>
          <w:lang w:val="en-GB"/>
        </w:rPr>
        <w:t xml:space="preserve">Thompson, H., Camand, O., Barker, D. and Erskine, L. (2006). Slit Proteins Regulate Distinct Aspects of Retinal Ganglion Cell Axon Guidance within Dorsal and Ventral Retina. </w:t>
      </w:r>
      <w:r w:rsidRPr="005E0A4D">
        <w:rPr>
          <w:i/>
          <w:iCs/>
          <w:lang w:val="en-GB"/>
        </w:rPr>
        <w:t>Journal of Neuroscience</w:t>
      </w:r>
      <w:r w:rsidRPr="005E0A4D">
        <w:rPr>
          <w:lang w:val="en-GB"/>
        </w:rPr>
        <w:t>, 26(31), pp.8082-8091.</w:t>
      </w:r>
    </w:p>
    <w:p w14:paraId="74F024A0" w14:textId="77777777" w:rsidR="005E0A4D" w:rsidRPr="005E0A4D" w:rsidRDefault="005E0A4D" w:rsidP="005E0A4D">
      <w:pPr>
        <w:spacing w:line="360" w:lineRule="auto"/>
        <w:jc w:val="left"/>
        <w:rPr>
          <w:lang w:val="en-US"/>
        </w:rPr>
      </w:pPr>
      <w:r w:rsidRPr="005E0A4D">
        <w:rPr>
          <w:lang w:val="en-US"/>
        </w:rPr>
        <w:t>Torre, J. R., Hopker, V. H., Ming, G. L., Poo, M. M., Tessier-Lavigne, M., Hemmati-Brivanlou, A. and Holt, C. (1997). Turning of retinal growth cones in a netrin-1 gradient mediated by the netrin receptor DCC. Neuron, 19, pp.1211–1224.</w:t>
      </w:r>
    </w:p>
    <w:p w14:paraId="3BBA0077" w14:textId="77777777" w:rsidR="005E0A4D" w:rsidRPr="005E0A4D" w:rsidRDefault="005E0A4D" w:rsidP="005E0A4D">
      <w:pPr>
        <w:spacing w:line="360" w:lineRule="auto"/>
        <w:jc w:val="left"/>
        <w:rPr>
          <w:lang w:val="en-US"/>
        </w:rPr>
      </w:pPr>
      <w:r w:rsidRPr="005E0A4D">
        <w:rPr>
          <w:lang w:val="en-US"/>
        </w:rPr>
        <w:t xml:space="preserve">Trimarchi, J., Cho, S. and Cepko, C. (2009). Identification of genes expressed preferentially in the developing peripheral margin of the optic cup. </w:t>
      </w:r>
      <w:r w:rsidRPr="005E0A4D">
        <w:rPr>
          <w:i/>
          <w:iCs/>
          <w:lang w:val="en-US"/>
        </w:rPr>
        <w:t>Developmental Dynamics</w:t>
      </w:r>
      <w:r w:rsidRPr="005E0A4D">
        <w:rPr>
          <w:lang w:val="en-US"/>
        </w:rPr>
        <w:t>, 238(9), pp.2327-2329.</w:t>
      </w:r>
    </w:p>
    <w:p w14:paraId="69B0B643" w14:textId="77777777" w:rsidR="005E0A4D" w:rsidRPr="005E0A4D" w:rsidRDefault="005E0A4D" w:rsidP="005E0A4D">
      <w:pPr>
        <w:spacing w:line="360" w:lineRule="auto"/>
        <w:jc w:val="left"/>
        <w:rPr>
          <w:lang w:val="en-US"/>
        </w:rPr>
      </w:pPr>
      <w:r w:rsidRPr="005E0A4D">
        <w:rPr>
          <w:lang w:val="en-US"/>
        </w:rPr>
        <w:t xml:space="preserve">Wang, Q., Marcucci, F., Cerullo, I. and Mason, C. (2016). Ipsilateral and Contralateral Retinal Ganglion Cells Express Distinct Genes during Decussation at the Optic Chiasm. </w:t>
      </w:r>
      <w:r w:rsidRPr="005E0A4D">
        <w:rPr>
          <w:i/>
          <w:iCs/>
          <w:lang w:val="en-US"/>
        </w:rPr>
        <w:t>Eneuro</w:t>
      </w:r>
      <w:r w:rsidRPr="005E0A4D">
        <w:rPr>
          <w:lang w:val="en-US"/>
        </w:rPr>
        <w:t>, 3(6).</w:t>
      </w:r>
    </w:p>
    <w:p w14:paraId="3B4D0ACC" w14:textId="77777777" w:rsidR="005E0A4D" w:rsidRPr="005E0A4D" w:rsidRDefault="005E0A4D" w:rsidP="005E0A4D">
      <w:pPr>
        <w:spacing w:line="360" w:lineRule="auto"/>
        <w:jc w:val="left"/>
        <w:rPr>
          <w:lang w:val="en-GB"/>
        </w:rPr>
      </w:pPr>
      <w:r w:rsidRPr="005E0A4D">
        <w:rPr>
          <w:lang w:val="en-GB"/>
        </w:rPr>
        <w:t xml:space="preserve">Xiang, Y., Li, Y., Zhang, Z., Cui, K., Wang, S., Yuan, X., Wu, C., Poo, M. and Duan, S. (2002). Nerve growth cone guidance mediated by G protein–coupled receptors. </w:t>
      </w:r>
      <w:r w:rsidRPr="005E0A4D">
        <w:rPr>
          <w:i/>
          <w:iCs/>
          <w:lang w:val="en-GB"/>
        </w:rPr>
        <w:t>Nature Neuroscience</w:t>
      </w:r>
      <w:r w:rsidRPr="005E0A4D">
        <w:rPr>
          <w:lang w:val="en-GB"/>
        </w:rPr>
        <w:t>, 5(9), pp.843-848.</w:t>
      </w:r>
    </w:p>
    <w:p w14:paraId="15A40183" w14:textId="77777777" w:rsidR="005E0A4D" w:rsidRPr="005E0A4D" w:rsidRDefault="005E0A4D" w:rsidP="005E0A4D">
      <w:pPr>
        <w:spacing w:line="360" w:lineRule="auto"/>
        <w:jc w:val="left"/>
        <w:rPr>
          <w:lang w:val="de-DE"/>
        </w:rPr>
      </w:pPr>
      <w:r w:rsidRPr="005E0A4D">
        <w:rPr>
          <w:lang w:val="en-US"/>
        </w:rPr>
        <w:t xml:space="preserve">Yam, P. and Charron, F. (2013). Signaling mechanisms of non-conventional axon guidance cues: the Shh, BMP and Wnt morphogens. </w:t>
      </w:r>
      <w:r w:rsidRPr="005E0A4D">
        <w:rPr>
          <w:i/>
          <w:iCs/>
          <w:lang w:val="en-US"/>
        </w:rPr>
        <w:t>Current Opinion in Neurobiology</w:t>
      </w:r>
      <w:r w:rsidRPr="005E0A4D">
        <w:rPr>
          <w:lang w:val="en-US"/>
        </w:rPr>
        <w:t>, 23(6), pp.965-973.</w:t>
      </w:r>
    </w:p>
    <w:p w14:paraId="4FDACA6B" w14:textId="77777777" w:rsidR="005E0A4D" w:rsidRPr="005E0A4D" w:rsidRDefault="005E0A4D" w:rsidP="005E0A4D">
      <w:pPr>
        <w:spacing w:line="360" w:lineRule="auto"/>
        <w:jc w:val="left"/>
        <w:rPr>
          <w:lang w:val="en-US"/>
        </w:rPr>
      </w:pPr>
      <w:r w:rsidRPr="005E0A4D">
        <w:rPr>
          <w:lang w:val="en-US"/>
        </w:rPr>
        <w:lastRenderedPageBreak/>
        <w:t xml:space="preserve">Yan, X., Atorf, J., Ramos, D., Thiele, F., Weber, S., Dalke, C., Sun, M., Puk, O., Michel, D., Fuchs, H., Klaften, M., Przemeck, G., Sabrautzki, S., Favor, J., Ruberte, J., Kremers, J., de Angelis, M. and Graw, J. (2020). Mutation in Bmpr1b Leads to Optic Disc Coloboma and Ventral Retinal Gliosis in Mice. </w:t>
      </w:r>
      <w:r w:rsidRPr="005E0A4D">
        <w:rPr>
          <w:i/>
          <w:iCs/>
          <w:lang w:val="en-US"/>
        </w:rPr>
        <w:t>Investigative Opthalmology and Visual Science</w:t>
      </w:r>
      <w:r w:rsidRPr="005E0A4D">
        <w:rPr>
          <w:lang w:val="en-US"/>
        </w:rPr>
        <w:t>, 61(2), p.44.</w:t>
      </w:r>
    </w:p>
    <w:p w14:paraId="17943DD2" w14:textId="77777777" w:rsidR="005E0A4D" w:rsidRPr="005E0A4D" w:rsidRDefault="005E0A4D" w:rsidP="005E0A4D">
      <w:pPr>
        <w:spacing w:line="360" w:lineRule="auto"/>
        <w:jc w:val="left"/>
        <w:rPr>
          <w:lang w:val="en-US"/>
        </w:rPr>
      </w:pPr>
      <w:r w:rsidRPr="005E0A4D">
        <w:rPr>
          <w:lang w:val="en-US"/>
        </w:rPr>
        <w:t xml:space="preserve">Ziegler, A., Chidambaram, S., Forbes, B., Wood, T. and Levison, S. (2014). Insulin-like Growth Factor-II (IGF-II) and IGF-II Analogs with Enhanced Insulin Receptor-a Binding Affinity Promote Neural Stem Cell Expansion. </w:t>
      </w:r>
      <w:r w:rsidRPr="005E0A4D">
        <w:rPr>
          <w:i/>
          <w:iCs/>
          <w:lang w:val="en-US"/>
        </w:rPr>
        <w:t>Journal of Biological Chemistry</w:t>
      </w:r>
      <w:r w:rsidRPr="005E0A4D">
        <w:rPr>
          <w:lang w:val="en-US"/>
        </w:rPr>
        <w:t>, 289(8), pp.4626-4633.</w:t>
      </w:r>
    </w:p>
    <w:p w14:paraId="2D1457B0" w14:textId="77777777" w:rsidR="005E0A4D" w:rsidRPr="005E0A4D" w:rsidRDefault="005E0A4D" w:rsidP="005E0A4D">
      <w:pPr>
        <w:spacing w:line="360" w:lineRule="auto"/>
        <w:jc w:val="left"/>
        <w:rPr>
          <w:lang w:val="en-US"/>
        </w:rPr>
      </w:pPr>
      <w:r w:rsidRPr="005E0A4D">
        <w:rPr>
          <w:lang w:val="en-US"/>
        </w:rPr>
        <w:t xml:space="preserve">Ziegler, A., Schneider, J., Qin, M., Tyler, W., Pintar, J., Fraidenraich, D., Wood, T. and Levison, S. (2012). IGF-II Promotes Stemness of Neural Restricted Precursors. </w:t>
      </w:r>
      <w:r w:rsidRPr="005E0A4D">
        <w:rPr>
          <w:i/>
          <w:iCs/>
          <w:lang w:val="en-US"/>
        </w:rPr>
        <w:t>STEM CELLS</w:t>
      </w:r>
      <w:r w:rsidRPr="005E0A4D">
        <w:rPr>
          <w:lang w:val="en-US"/>
        </w:rPr>
        <w:t>, 30(6), pp.1265-1276.</w:t>
      </w:r>
    </w:p>
    <w:p w14:paraId="0074CFD6" w14:textId="77777777" w:rsidR="005E0A4D" w:rsidRDefault="005E0A4D" w:rsidP="005E0A4D">
      <w:pPr>
        <w:spacing w:line="360" w:lineRule="auto"/>
        <w:jc w:val="left"/>
        <w:rPr>
          <w:lang w:val="en-GB"/>
        </w:rPr>
      </w:pPr>
      <w:r w:rsidRPr="005E0A4D">
        <w:rPr>
          <w:lang w:val="en-US"/>
        </w:rPr>
        <w:t xml:space="preserve">Zouvelou, V., Luder, H., Mitsiadis, T. and Graf, D. (2009). Deletion of BMP7 affects the development of bones, teeth, and other ectodermal appendages of the orofacial complex. </w:t>
      </w:r>
      <w:r w:rsidRPr="005E0A4D">
        <w:rPr>
          <w:i/>
          <w:iCs/>
          <w:lang w:val="en-US"/>
        </w:rPr>
        <w:t>Journal of Experimental Zoology Part B: Molecular and Developmental Evolution</w:t>
      </w:r>
      <w:r w:rsidRPr="005E0A4D">
        <w:rPr>
          <w:lang w:val="en-US"/>
        </w:rPr>
        <w:t>, 312(4), pp.361-374.</w:t>
      </w:r>
    </w:p>
    <w:sectPr w:rsidR="005E0A4D" w:rsidSect="00974946">
      <w:type w:val="continuous"/>
      <w:pgSz w:w="11906" w:h="16838" w:code="9"/>
      <w:pgMar w:top="1418" w:right="1418" w:bottom="1418"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Erskine, Lynda" w:date="2019-02-01T13:00:00Z" w:initials="EL">
    <w:p w14:paraId="2CD74D8A" w14:textId="77777777" w:rsidR="00637CC2" w:rsidRDefault="00637CC2" w:rsidP="00637CC2">
      <w:pPr>
        <w:pStyle w:val="CommentText"/>
      </w:pPr>
      <w:r>
        <w:rPr>
          <w:rStyle w:val="CommentReference"/>
        </w:rPr>
        <w:annotationRef/>
      </w:r>
      <w:r>
        <w:t xml:space="preserve">Evidence for this? i.e. how has this been shown? </w:t>
      </w:r>
    </w:p>
  </w:comment>
  <w:comment w:id="10" w:author="hristina stefanova" w:date="2019-11-23T15:50:00Z" w:initials="hs">
    <w:p w14:paraId="43F96856" w14:textId="77777777" w:rsidR="00031FA7" w:rsidRPr="00270C96" w:rsidRDefault="00031FA7" w:rsidP="00031FA7">
      <w:pPr>
        <w:pStyle w:val="CommentText"/>
        <w:rPr>
          <w:lang w:val="en-GB"/>
        </w:rPr>
      </w:pPr>
      <w:r>
        <w:rPr>
          <w:rStyle w:val="CommentReference"/>
        </w:rPr>
        <w:annotationRef/>
      </w:r>
      <w:r w:rsidRPr="00270C96">
        <w:t>Start with a short statement that explains rational beihind the experiment. i.e. To test/determine/investigate....... (what is quesiton you are setting out to investigate)?</w:t>
      </w:r>
    </w:p>
    <w:p w14:paraId="52248A2D" w14:textId="77777777" w:rsidR="00031FA7" w:rsidRDefault="00031FA7" w:rsidP="00031FA7">
      <w:pPr>
        <w:pStyle w:val="CommentText"/>
      </w:pPr>
    </w:p>
  </w:comment>
  <w:comment w:id="12" w:author="Erskine, Lynda [2]" w:date="2019-08-06T12:15:00Z" w:initials="EL">
    <w:p w14:paraId="5ED5BF81" w14:textId="77777777" w:rsidR="00031FA7" w:rsidRPr="0069425A" w:rsidRDefault="00031FA7" w:rsidP="00031FA7">
      <w:pPr>
        <w:pStyle w:val="CommentText"/>
        <w:rPr>
          <w:i/>
          <w:lang w:val="en-GB"/>
        </w:rPr>
      </w:pPr>
      <w:r w:rsidRPr="00236BBB">
        <w:rPr>
          <w:rStyle w:val="CommentReference"/>
          <w:highlight w:val="red"/>
        </w:rPr>
        <w:annotationRef/>
      </w:r>
      <w:r w:rsidRPr="00236BBB">
        <w:rPr>
          <w:highlight w:val="red"/>
          <w:lang w:val="en-GB"/>
        </w:rPr>
        <w:t>Gene names should be in italics and lower case for mouse genes,. Change this throughout (including in your figures).</w:t>
      </w:r>
      <w:r>
        <w:rPr>
          <w:lang w:val="en-GB"/>
        </w:rPr>
        <w:t xml:space="preserve"> </w:t>
      </w:r>
    </w:p>
  </w:comment>
  <w:comment w:id="23" w:author="Erskine, Lynda [2]" w:date="2019-08-06T12:13:00Z" w:initials="EL">
    <w:p w14:paraId="4920ABED" w14:textId="77777777" w:rsidR="00031FA7" w:rsidRPr="0069425A" w:rsidRDefault="00031FA7" w:rsidP="00031FA7">
      <w:pPr>
        <w:pStyle w:val="CommentText"/>
        <w:rPr>
          <w:lang w:val="en-GB"/>
        </w:rPr>
      </w:pPr>
      <w:r>
        <w:rPr>
          <w:rStyle w:val="CommentReference"/>
        </w:rPr>
        <w:annotationRef/>
      </w:r>
      <w:r>
        <w:rPr>
          <w:lang w:val="en-GB"/>
        </w:rPr>
        <w:t xml:space="preserve">I was not sure what you meant by this. 5 sections? 5 embryos?. Is this total number of sections/embryos or number for each experiment. Is it n = 5 for each gene, or in total? </w:t>
      </w:r>
    </w:p>
  </w:comment>
  <w:comment w:id="29" w:author="Erskine, Lynda [2]" w:date="2019-08-06T12:27:00Z" w:initials="EL">
    <w:p w14:paraId="05708ACD" w14:textId="77777777" w:rsidR="00031FA7" w:rsidRPr="00E64BD6" w:rsidRDefault="00031FA7" w:rsidP="00031FA7">
      <w:pPr>
        <w:pStyle w:val="CommentText"/>
        <w:rPr>
          <w:lang w:val="en-GB"/>
        </w:rPr>
      </w:pPr>
      <w:r>
        <w:rPr>
          <w:rStyle w:val="CommentReference"/>
        </w:rPr>
        <w:annotationRef/>
      </w:r>
      <w:r>
        <w:rPr>
          <w:lang w:val="en-GB"/>
        </w:rPr>
        <w:t xml:space="preserve">This is the main question so good to emphasises. </w:t>
      </w:r>
    </w:p>
  </w:comment>
  <w:comment w:id="196" w:author="Erskine, Lynda [2]" w:date="2019-08-06T14:12:00Z" w:initials="EL">
    <w:p w14:paraId="3F565B16" w14:textId="77777777" w:rsidR="00031FA7" w:rsidRPr="006D2487" w:rsidRDefault="00031FA7" w:rsidP="00031FA7">
      <w:pPr>
        <w:pStyle w:val="CommentText"/>
        <w:rPr>
          <w:lang w:val="en-GB"/>
        </w:rPr>
      </w:pPr>
      <w:r>
        <w:rPr>
          <w:rStyle w:val="CommentReference"/>
        </w:rPr>
        <w:annotationRef/>
      </w:r>
      <w:r>
        <w:rPr>
          <w:lang w:val="en-GB"/>
        </w:rPr>
        <w:t xml:space="preserve">Would be good to explain this a little more in the text.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D74D8A" w15:done="0"/>
  <w15:commentEx w15:paraId="52248A2D" w15:done="1"/>
  <w15:commentEx w15:paraId="5ED5BF81" w15:done="0"/>
  <w15:commentEx w15:paraId="4920ABED" w15:done="1"/>
  <w15:commentEx w15:paraId="05708ACD" w15:done="1"/>
  <w15:commentEx w15:paraId="3F565B1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D100C7" w14:textId="77777777" w:rsidR="00221D59" w:rsidRDefault="00221D59" w:rsidP="00974946">
      <w:pPr>
        <w:spacing w:after="0" w:line="240" w:lineRule="auto"/>
      </w:pPr>
      <w:r>
        <w:separator/>
      </w:r>
    </w:p>
  </w:endnote>
  <w:endnote w:type="continuationSeparator" w:id="0">
    <w:p w14:paraId="3780AB83" w14:textId="77777777" w:rsidR="00221D59" w:rsidRDefault="00221D59" w:rsidP="00974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790732"/>
      <w:docPartObj>
        <w:docPartGallery w:val="Page Numbers (Bottom of Page)"/>
        <w:docPartUnique/>
      </w:docPartObj>
    </w:sdtPr>
    <w:sdtEndPr>
      <w:rPr>
        <w:noProof/>
      </w:rPr>
    </w:sdtEndPr>
    <w:sdtContent>
      <w:p w14:paraId="5905E572" w14:textId="04D6C49D" w:rsidR="00251142" w:rsidRDefault="00251142">
        <w:pPr>
          <w:pStyle w:val="Footer"/>
          <w:jc w:val="right"/>
        </w:pPr>
        <w:r>
          <w:fldChar w:fldCharType="begin"/>
        </w:r>
        <w:r>
          <w:instrText xml:space="preserve"> PAGE   \* MERGEFORMAT </w:instrText>
        </w:r>
        <w:r>
          <w:fldChar w:fldCharType="separate"/>
        </w:r>
        <w:r w:rsidR="008169A5">
          <w:rPr>
            <w:noProof/>
          </w:rPr>
          <w:t>29</w:t>
        </w:r>
        <w:r>
          <w:rPr>
            <w:noProof/>
          </w:rPr>
          <w:fldChar w:fldCharType="end"/>
        </w:r>
      </w:p>
    </w:sdtContent>
  </w:sdt>
  <w:p w14:paraId="3FC430E6" w14:textId="6C5A2337" w:rsidR="00974946" w:rsidRPr="00974946" w:rsidRDefault="00974946">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7F0AD" w14:textId="77777777" w:rsidR="00221D59" w:rsidRDefault="00221D59" w:rsidP="00974946">
      <w:pPr>
        <w:spacing w:after="0" w:line="240" w:lineRule="auto"/>
      </w:pPr>
      <w:r>
        <w:separator/>
      </w:r>
    </w:p>
  </w:footnote>
  <w:footnote w:type="continuationSeparator" w:id="0">
    <w:p w14:paraId="13A0AA75" w14:textId="77777777" w:rsidR="00221D59" w:rsidRDefault="00221D59" w:rsidP="009749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0879EA"/>
    <w:multiLevelType w:val="hybridMultilevel"/>
    <w:tmpl w:val="8FF0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F271CE"/>
    <w:multiLevelType w:val="hybridMultilevel"/>
    <w:tmpl w:val="549C7F9E"/>
    <w:lvl w:ilvl="0" w:tplc="CE089F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5E1C41"/>
    <w:multiLevelType w:val="hybridMultilevel"/>
    <w:tmpl w:val="765ABFD6"/>
    <w:lvl w:ilvl="0" w:tplc="48287ED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6B213A"/>
    <w:multiLevelType w:val="hybridMultilevel"/>
    <w:tmpl w:val="BC708792"/>
    <w:lvl w:ilvl="0" w:tplc="D5AE30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84306A2"/>
    <w:multiLevelType w:val="hybridMultilevel"/>
    <w:tmpl w:val="09CC2B90"/>
    <w:lvl w:ilvl="0" w:tplc="273470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skine, Lynda">
    <w15:presenceInfo w15:providerId="AD" w15:userId="S::bms340@abdn.ac.uk::6f98af72-2be0-46d4-b562-5cdacdf629d0"/>
  </w15:person>
  <w15:person w15:author="Erskine, Lynda [2]">
    <w15:presenceInfo w15:providerId="None" w15:userId="Erskine, Lynda"/>
  </w15:person>
  <w15:person w15:author="hristina stefanova">
    <w15:presenceInfo w15:providerId="Windows Live" w15:userId="1455eefb26a50c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454"/>
    <w:rsid w:val="00031FA7"/>
    <w:rsid w:val="000F757D"/>
    <w:rsid w:val="001569C4"/>
    <w:rsid w:val="001D2A26"/>
    <w:rsid w:val="001F07A7"/>
    <w:rsid w:val="00221D59"/>
    <w:rsid w:val="00251142"/>
    <w:rsid w:val="002541DF"/>
    <w:rsid w:val="002A6AF2"/>
    <w:rsid w:val="002A7454"/>
    <w:rsid w:val="002B34AE"/>
    <w:rsid w:val="002D77FC"/>
    <w:rsid w:val="00425212"/>
    <w:rsid w:val="005E0A4D"/>
    <w:rsid w:val="005E2589"/>
    <w:rsid w:val="005F2AF5"/>
    <w:rsid w:val="00610A55"/>
    <w:rsid w:val="0061681D"/>
    <w:rsid w:val="00637CC2"/>
    <w:rsid w:val="00667CA8"/>
    <w:rsid w:val="006D2AB9"/>
    <w:rsid w:val="008169A5"/>
    <w:rsid w:val="00820CC6"/>
    <w:rsid w:val="00825278"/>
    <w:rsid w:val="008A689D"/>
    <w:rsid w:val="008B10D4"/>
    <w:rsid w:val="008E014E"/>
    <w:rsid w:val="00974946"/>
    <w:rsid w:val="009975B1"/>
    <w:rsid w:val="009A0373"/>
    <w:rsid w:val="009D11AD"/>
    <w:rsid w:val="00A64AAA"/>
    <w:rsid w:val="00A72F95"/>
    <w:rsid w:val="00B36436"/>
    <w:rsid w:val="00B801E2"/>
    <w:rsid w:val="00CB3A60"/>
    <w:rsid w:val="00DD0FAD"/>
    <w:rsid w:val="00E10ACC"/>
    <w:rsid w:val="00E426A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FD420"/>
  <w15:docId w15:val="{4833FD09-586E-4876-A49C-4D3FBDE3E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14E"/>
    <w:pPr>
      <w:spacing w:line="480" w:lineRule="auto"/>
      <w:jc w:val="both"/>
    </w:pPr>
    <w:rPr>
      <w:rFonts w:asciiTheme="majorHAnsi" w:hAnsiTheme="majorHAnsi"/>
      <w:sz w:val="26"/>
    </w:rPr>
  </w:style>
  <w:style w:type="paragraph" w:styleId="Heading1">
    <w:name w:val="heading 1"/>
    <w:basedOn w:val="Normal"/>
    <w:next w:val="Normal"/>
    <w:link w:val="Heading1Char"/>
    <w:uiPriority w:val="9"/>
    <w:qFormat/>
    <w:rsid w:val="00974946"/>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7CC2"/>
    <w:pPr>
      <w:keepNext/>
      <w:keepLines/>
      <w:spacing w:before="40" w:after="0"/>
      <w:outlineLvl w:val="1"/>
    </w:pPr>
    <w:rPr>
      <w:rFonts w:eastAsiaTheme="majorEastAsia" w:cstheme="majorBidi"/>
      <w:color w:val="365F91" w:themeColor="accent1" w:themeShade="BF"/>
      <w:szCs w:val="26"/>
    </w:rPr>
  </w:style>
  <w:style w:type="paragraph" w:styleId="Heading3">
    <w:name w:val="heading 3"/>
    <w:basedOn w:val="Normal"/>
    <w:next w:val="Normal"/>
    <w:link w:val="Heading3Char"/>
    <w:uiPriority w:val="9"/>
    <w:semiHidden/>
    <w:unhideWhenUsed/>
    <w:qFormat/>
    <w:rsid w:val="002A6AF2"/>
    <w:pPr>
      <w:keepNext/>
      <w:keepLines/>
      <w:spacing w:before="40" w:after="0"/>
      <w:outlineLvl w:val="2"/>
    </w:pPr>
    <w:rPr>
      <w:rFonts w:eastAsiaTheme="majorEastAsia"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49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946"/>
    <w:rPr>
      <w:rFonts w:ascii="Tahoma" w:hAnsi="Tahoma" w:cs="Tahoma"/>
      <w:sz w:val="16"/>
      <w:szCs w:val="16"/>
    </w:rPr>
  </w:style>
  <w:style w:type="paragraph" w:customStyle="1" w:styleId="Default">
    <w:name w:val="Default"/>
    <w:rsid w:val="00974946"/>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974946"/>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9749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974946"/>
  </w:style>
  <w:style w:type="paragraph" w:styleId="Footer">
    <w:name w:val="footer"/>
    <w:basedOn w:val="Normal"/>
    <w:link w:val="FooterChar"/>
    <w:uiPriority w:val="99"/>
    <w:unhideWhenUsed/>
    <w:rsid w:val="009749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974946"/>
  </w:style>
  <w:style w:type="character" w:customStyle="1" w:styleId="Heading2Char">
    <w:name w:val="Heading 2 Char"/>
    <w:basedOn w:val="DefaultParagraphFont"/>
    <w:link w:val="Heading2"/>
    <w:uiPriority w:val="9"/>
    <w:rsid w:val="00637CC2"/>
    <w:rPr>
      <w:rFonts w:asciiTheme="majorHAnsi" w:eastAsiaTheme="majorEastAsia" w:hAnsiTheme="majorHAnsi" w:cstheme="majorBidi"/>
      <w:color w:val="365F91" w:themeColor="accent1" w:themeShade="BF"/>
      <w:sz w:val="26"/>
      <w:szCs w:val="26"/>
    </w:rPr>
  </w:style>
  <w:style w:type="character" w:customStyle="1" w:styleId="selectable">
    <w:name w:val="selectable"/>
    <w:basedOn w:val="DefaultParagraphFont"/>
    <w:rsid w:val="00637CC2"/>
  </w:style>
  <w:style w:type="character" w:styleId="CommentReference">
    <w:name w:val="annotation reference"/>
    <w:basedOn w:val="DefaultParagraphFont"/>
    <w:uiPriority w:val="99"/>
    <w:semiHidden/>
    <w:unhideWhenUsed/>
    <w:rsid w:val="00637CC2"/>
    <w:rPr>
      <w:sz w:val="16"/>
      <w:szCs w:val="16"/>
    </w:rPr>
  </w:style>
  <w:style w:type="paragraph" w:styleId="CommentText">
    <w:name w:val="annotation text"/>
    <w:basedOn w:val="Normal"/>
    <w:link w:val="CommentTextChar"/>
    <w:uiPriority w:val="99"/>
    <w:semiHidden/>
    <w:unhideWhenUsed/>
    <w:rsid w:val="00637CC2"/>
    <w:pPr>
      <w:spacing w:line="240" w:lineRule="auto"/>
    </w:pPr>
    <w:rPr>
      <w:rFonts w:ascii="Cambria" w:hAnsi="Cambria"/>
      <w:sz w:val="20"/>
      <w:szCs w:val="20"/>
      <w:lang w:val="en-US"/>
    </w:rPr>
  </w:style>
  <w:style w:type="character" w:customStyle="1" w:styleId="CommentTextChar">
    <w:name w:val="Comment Text Char"/>
    <w:basedOn w:val="DefaultParagraphFont"/>
    <w:link w:val="CommentText"/>
    <w:uiPriority w:val="99"/>
    <w:semiHidden/>
    <w:rsid w:val="00637CC2"/>
    <w:rPr>
      <w:rFonts w:ascii="Cambria" w:hAnsi="Cambria"/>
      <w:sz w:val="20"/>
      <w:szCs w:val="20"/>
      <w:lang w:val="en-US"/>
    </w:rPr>
  </w:style>
  <w:style w:type="paragraph" w:styleId="ListParagraph">
    <w:name w:val="List Paragraph"/>
    <w:basedOn w:val="Normal"/>
    <w:uiPriority w:val="34"/>
    <w:qFormat/>
    <w:rsid w:val="00637CC2"/>
    <w:pPr>
      <w:ind w:left="720"/>
      <w:contextualSpacing/>
    </w:pPr>
    <w:rPr>
      <w:rFonts w:ascii="Cambria" w:hAnsi="Cambria"/>
      <w:lang w:val="en-US"/>
    </w:rPr>
  </w:style>
  <w:style w:type="paragraph" w:styleId="Subtitle">
    <w:name w:val="Subtitle"/>
    <w:basedOn w:val="Normal"/>
    <w:next w:val="Normal"/>
    <w:link w:val="SubtitleChar"/>
    <w:uiPriority w:val="11"/>
    <w:qFormat/>
    <w:rsid w:val="002A6AF2"/>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A6AF2"/>
    <w:rPr>
      <w:rFonts w:eastAsiaTheme="minorEastAsia"/>
      <w:color w:val="5A5A5A" w:themeColor="text1" w:themeTint="A5"/>
      <w:spacing w:val="15"/>
    </w:rPr>
  </w:style>
  <w:style w:type="paragraph" w:customStyle="1" w:styleId="Heading31">
    <w:name w:val="Heading 31"/>
    <w:basedOn w:val="Heading3"/>
    <w:link w:val="heading3Char0"/>
    <w:qFormat/>
    <w:rsid w:val="002A6AF2"/>
    <w:rPr>
      <w:b/>
      <w:color w:val="auto"/>
      <w:sz w:val="26"/>
    </w:rPr>
  </w:style>
  <w:style w:type="character" w:customStyle="1" w:styleId="Heading3Char">
    <w:name w:val="Heading 3 Char"/>
    <w:basedOn w:val="DefaultParagraphFont"/>
    <w:link w:val="Heading3"/>
    <w:uiPriority w:val="9"/>
    <w:semiHidden/>
    <w:rsid w:val="002A6AF2"/>
    <w:rPr>
      <w:rFonts w:asciiTheme="majorHAnsi" w:eastAsiaTheme="majorEastAsia" w:hAnsiTheme="majorHAnsi" w:cstheme="majorBidi"/>
      <w:color w:val="243F60" w:themeColor="accent1" w:themeShade="7F"/>
      <w:sz w:val="24"/>
      <w:szCs w:val="24"/>
    </w:rPr>
  </w:style>
  <w:style w:type="character" w:customStyle="1" w:styleId="heading3Char0">
    <w:name w:val="heading 3 Char"/>
    <w:basedOn w:val="Heading3Char"/>
    <w:link w:val="Heading31"/>
    <w:rsid w:val="002A6AF2"/>
    <w:rPr>
      <w:rFonts w:asciiTheme="majorHAnsi" w:eastAsiaTheme="majorEastAsia" w:hAnsiTheme="majorHAnsi" w:cstheme="majorBidi"/>
      <w:b/>
      <w:color w:val="243F60" w:themeColor="accent1" w:themeShade="7F"/>
      <w:sz w:val="26"/>
      <w:szCs w:val="24"/>
    </w:rPr>
  </w:style>
  <w:style w:type="character" w:styleId="Hyperlink">
    <w:name w:val="Hyperlink"/>
    <w:basedOn w:val="DefaultParagraphFont"/>
    <w:uiPriority w:val="99"/>
    <w:unhideWhenUsed/>
    <w:rsid w:val="001569C4"/>
    <w:rPr>
      <w:color w:val="0000FF" w:themeColor="hyperlink"/>
      <w:u w:val="single"/>
    </w:rPr>
  </w:style>
  <w:style w:type="character" w:styleId="FollowedHyperlink">
    <w:name w:val="FollowedHyperlink"/>
    <w:basedOn w:val="DefaultParagraphFont"/>
    <w:uiPriority w:val="99"/>
    <w:semiHidden/>
    <w:unhideWhenUsed/>
    <w:rsid w:val="001569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709291">
      <w:bodyDiv w:val="1"/>
      <w:marLeft w:val="0"/>
      <w:marRight w:val="0"/>
      <w:marTop w:val="0"/>
      <w:marBottom w:val="0"/>
      <w:divBdr>
        <w:top w:val="none" w:sz="0" w:space="0" w:color="auto"/>
        <w:left w:val="none" w:sz="0" w:space="0" w:color="auto"/>
        <w:bottom w:val="none" w:sz="0" w:space="0" w:color="auto"/>
        <w:right w:val="none" w:sz="0" w:space="0" w:color="auto"/>
      </w:divBdr>
    </w:div>
    <w:div w:id="979963404">
      <w:bodyDiv w:val="1"/>
      <w:marLeft w:val="0"/>
      <w:marRight w:val="0"/>
      <w:marTop w:val="0"/>
      <w:marBottom w:val="0"/>
      <w:divBdr>
        <w:top w:val="none" w:sz="0" w:space="0" w:color="auto"/>
        <w:left w:val="none" w:sz="0" w:space="0" w:color="auto"/>
        <w:bottom w:val="none" w:sz="0" w:space="0" w:color="auto"/>
        <w:right w:val="none" w:sz="0" w:space="0" w:color="auto"/>
      </w:divBdr>
    </w:div>
    <w:div w:id="1284576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TotalTime>
  <Pages>48</Pages>
  <Words>8324</Words>
  <Characters>47453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Yeti</dc:creator>
  <cp:keywords/>
  <dc:description/>
  <cp:lastModifiedBy>hristina stefanova</cp:lastModifiedBy>
  <cp:revision>16</cp:revision>
  <dcterms:created xsi:type="dcterms:W3CDTF">2020-05-25T12:58:00Z</dcterms:created>
  <dcterms:modified xsi:type="dcterms:W3CDTF">2020-05-25T22:01:00Z</dcterms:modified>
</cp:coreProperties>
</file>